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80003" w14:textId="77777777" w:rsidR="00915131" w:rsidRPr="007E400A" w:rsidRDefault="00915131" w:rsidP="00016705">
      <w:pPr>
        <w:pStyle w:val="BodyText"/>
        <w:spacing w:line="360" w:lineRule="auto"/>
        <w:rPr>
          <w:rFonts w:ascii="Arial MT"/>
          <w:b w:val="0"/>
          <w:sz w:val="20"/>
        </w:rPr>
      </w:pPr>
    </w:p>
    <w:p w14:paraId="02A56DC0" w14:textId="77777777" w:rsidR="00915131" w:rsidRPr="007E400A" w:rsidRDefault="00915131" w:rsidP="00016705">
      <w:pPr>
        <w:pStyle w:val="BodyText"/>
        <w:spacing w:line="360" w:lineRule="auto"/>
        <w:rPr>
          <w:rFonts w:ascii="Arial MT"/>
          <w:b w:val="0"/>
          <w:sz w:val="20"/>
        </w:rPr>
      </w:pPr>
    </w:p>
    <w:p w14:paraId="1F701F7E" w14:textId="77777777" w:rsidR="00915131" w:rsidRPr="007E400A" w:rsidRDefault="00915131" w:rsidP="00016705">
      <w:pPr>
        <w:pStyle w:val="BodyText"/>
        <w:spacing w:line="360" w:lineRule="auto"/>
        <w:rPr>
          <w:rFonts w:ascii="Arial MT"/>
          <w:b w:val="0"/>
          <w:sz w:val="20"/>
        </w:rPr>
      </w:pPr>
    </w:p>
    <w:p w14:paraId="2B74D5DB" w14:textId="77777777" w:rsidR="00915131" w:rsidRPr="007E400A" w:rsidRDefault="00915131" w:rsidP="00016705">
      <w:pPr>
        <w:pStyle w:val="BodyText"/>
        <w:spacing w:line="360" w:lineRule="auto"/>
        <w:rPr>
          <w:rFonts w:ascii="Arial MT"/>
          <w:b w:val="0"/>
          <w:sz w:val="20"/>
        </w:rPr>
      </w:pPr>
    </w:p>
    <w:p w14:paraId="3C3CFC10" w14:textId="77777777" w:rsidR="00915131" w:rsidRPr="007E400A" w:rsidRDefault="00915131" w:rsidP="00016705">
      <w:pPr>
        <w:pStyle w:val="BodyText"/>
        <w:spacing w:line="360" w:lineRule="auto"/>
        <w:rPr>
          <w:rFonts w:ascii="Arial MT"/>
          <w:b w:val="0"/>
          <w:sz w:val="20"/>
        </w:rPr>
      </w:pPr>
    </w:p>
    <w:p w14:paraId="0A9ED2EC" w14:textId="77777777" w:rsidR="00915131" w:rsidRPr="007E400A" w:rsidRDefault="00915131" w:rsidP="00016705">
      <w:pPr>
        <w:pStyle w:val="BodyText"/>
        <w:spacing w:line="360" w:lineRule="auto"/>
        <w:rPr>
          <w:rFonts w:ascii="Arial MT"/>
          <w:b w:val="0"/>
          <w:sz w:val="20"/>
        </w:rPr>
      </w:pPr>
    </w:p>
    <w:p w14:paraId="0A0E6ACC" w14:textId="77777777" w:rsidR="00915131" w:rsidRPr="007E400A" w:rsidRDefault="00915131" w:rsidP="00016705">
      <w:pPr>
        <w:pStyle w:val="BodyText"/>
        <w:spacing w:line="360" w:lineRule="auto"/>
        <w:rPr>
          <w:rFonts w:ascii="Arial MT"/>
          <w:b w:val="0"/>
          <w:sz w:val="20"/>
        </w:rPr>
      </w:pPr>
    </w:p>
    <w:p w14:paraId="6623DD63" w14:textId="77777777" w:rsidR="00915131" w:rsidRPr="007E400A" w:rsidRDefault="00915131" w:rsidP="00016705">
      <w:pPr>
        <w:pStyle w:val="BodyText"/>
        <w:spacing w:line="360" w:lineRule="auto"/>
        <w:rPr>
          <w:rFonts w:ascii="Arial MT"/>
          <w:b w:val="0"/>
          <w:sz w:val="20"/>
        </w:rPr>
      </w:pPr>
    </w:p>
    <w:p w14:paraId="08F11189" w14:textId="77777777" w:rsidR="00915131" w:rsidRPr="007E400A" w:rsidRDefault="00A405A2" w:rsidP="00016705">
      <w:pPr>
        <w:pStyle w:val="Title"/>
        <w:spacing w:before="216" w:line="360" w:lineRule="auto"/>
      </w:pPr>
      <w:r w:rsidRPr="007E400A">
        <w:rPr>
          <w:noProof/>
          <w:lang w:eastAsia="tr-TR"/>
        </w:rPr>
        <mc:AlternateContent>
          <mc:Choice Requires="wps">
            <w:drawing>
              <wp:anchor distT="0" distB="0" distL="114300" distR="114300" simplePos="0" relativeHeight="251655680" behindDoc="1" locked="0" layoutInCell="1" allowOverlap="1" wp14:anchorId="5EB1EB93" wp14:editId="6AA7493B">
                <wp:simplePos x="0" y="0"/>
                <wp:positionH relativeFrom="page">
                  <wp:posOffset>1043940</wp:posOffset>
                </wp:positionH>
                <wp:positionV relativeFrom="paragraph">
                  <wp:posOffset>-1167130</wp:posOffset>
                </wp:positionV>
                <wp:extent cx="5844540" cy="8182610"/>
                <wp:effectExtent l="0" t="0" r="0" b="0"/>
                <wp:wrapNone/>
                <wp:docPr id="1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4540" cy="8182610"/>
                        </a:xfrm>
                        <a:custGeom>
                          <a:avLst/>
                          <a:gdLst>
                            <a:gd name="T0" fmla="+- 0 1644 1644"/>
                            <a:gd name="T1" fmla="*/ T0 w 9204"/>
                            <a:gd name="T2" fmla="+- 0 8565 -1838"/>
                            <a:gd name="T3" fmla="*/ 8565 h 12886"/>
                            <a:gd name="T4" fmla="+- 0 1644 1644"/>
                            <a:gd name="T5" fmla="*/ T4 w 9204"/>
                            <a:gd name="T6" fmla="+- 0 9669 -1838"/>
                            <a:gd name="T7" fmla="*/ 9669 h 12886"/>
                            <a:gd name="T8" fmla="+- 0 1644 1644"/>
                            <a:gd name="T9" fmla="*/ T8 w 9204"/>
                            <a:gd name="T10" fmla="+- 0 10315 -1838"/>
                            <a:gd name="T11" fmla="*/ 10315 h 12886"/>
                            <a:gd name="T12" fmla="+- 0 1654 1644"/>
                            <a:gd name="T13" fmla="*/ T12 w 9204"/>
                            <a:gd name="T14" fmla="+- 0 10315 -1838"/>
                            <a:gd name="T15" fmla="*/ 10315 h 12886"/>
                            <a:gd name="T16" fmla="+- 0 1654 1644"/>
                            <a:gd name="T17" fmla="*/ T16 w 9204"/>
                            <a:gd name="T18" fmla="+- 0 9669 -1838"/>
                            <a:gd name="T19" fmla="*/ 9669 h 12886"/>
                            <a:gd name="T20" fmla="+- 0 1654 1644"/>
                            <a:gd name="T21" fmla="*/ T20 w 9204"/>
                            <a:gd name="T22" fmla="+- 0 8565 -1838"/>
                            <a:gd name="T23" fmla="*/ 8565 h 12886"/>
                            <a:gd name="T24" fmla="+- 0 1644 1644"/>
                            <a:gd name="T25" fmla="*/ T24 w 9204"/>
                            <a:gd name="T26" fmla="+- 0 7324 -1838"/>
                            <a:gd name="T27" fmla="*/ 7324 h 12886"/>
                            <a:gd name="T28" fmla="+- 0 1654 1644"/>
                            <a:gd name="T29" fmla="*/ T28 w 9204"/>
                            <a:gd name="T30" fmla="+- 0 8152 -1838"/>
                            <a:gd name="T31" fmla="*/ 8152 h 12886"/>
                            <a:gd name="T32" fmla="+- 0 1654 1644"/>
                            <a:gd name="T33" fmla="*/ T32 w 9204"/>
                            <a:gd name="T34" fmla="+- 0 6908 -1838"/>
                            <a:gd name="T35" fmla="*/ 6908 h 12886"/>
                            <a:gd name="T36" fmla="+- 0 1654 1644"/>
                            <a:gd name="T37" fmla="*/ T36 w 9204"/>
                            <a:gd name="T38" fmla="+- 0 7324 -1838"/>
                            <a:gd name="T39" fmla="*/ 7324 h 12886"/>
                            <a:gd name="T40" fmla="+- 0 1644 1644"/>
                            <a:gd name="T41" fmla="*/ T40 w 9204"/>
                            <a:gd name="T42" fmla="+- 0 6495 -1838"/>
                            <a:gd name="T43" fmla="*/ 6495 h 12886"/>
                            <a:gd name="T44" fmla="+- 0 1654 1644"/>
                            <a:gd name="T45" fmla="*/ T44 w 9204"/>
                            <a:gd name="T46" fmla="+- 0 6495 -1838"/>
                            <a:gd name="T47" fmla="*/ 6495 h 12886"/>
                            <a:gd name="T48" fmla="+- 0 1644 1644"/>
                            <a:gd name="T49" fmla="*/ T48 w 9204"/>
                            <a:gd name="T50" fmla="+- 0 975 -1838"/>
                            <a:gd name="T51" fmla="*/ 975 h 12886"/>
                            <a:gd name="T52" fmla="+- 0 1644 1644"/>
                            <a:gd name="T53" fmla="*/ T52 w 9204"/>
                            <a:gd name="T54" fmla="+- 0 3113 -1838"/>
                            <a:gd name="T55" fmla="*/ 3113 h 12886"/>
                            <a:gd name="T56" fmla="+- 0 1644 1644"/>
                            <a:gd name="T57" fmla="*/ T56 w 9204"/>
                            <a:gd name="T58" fmla="+- 0 4196 -1838"/>
                            <a:gd name="T59" fmla="*/ 4196 h 12886"/>
                            <a:gd name="T60" fmla="+- 0 1644 1644"/>
                            <a:gd name="T61" fmla="*/ T60 w 9204"/>
                            <a:gd name="T62" fmla="+- 0 5070 -1838"/>
                            <a:gd name="T63" fmla="*/ 5070 h 12886"/>
                            <a:gd name="T64" fmla="+- 0 1644 1644"/>
                            <a:gd name="T65" fmla="*/ T64 w 9204"/>
                            <a:gd name="T66" fmla="+- 0 6080 -1838"/>
                            <a:gd name="T67" fmla="*/ 6080 h 12886"/>
                            <a:gd name="T68" fmla="+- 0 1654 1644"/>
                            <a:gd name="T69" fmla="*/ T68 w 9204"/>
                            <a:gd name="T70" fmla="+- 0 6080 -1838"/>
                            <a:gd name="T71" fmla="*/ 6080 h 12886"/>
                            <a:gd name="T72" fmla="+- 0 1654 1644"/>
                            <a:gd name="T73" fmla="*/ T72 w 9204"/>
                            <a:gd name="T74" fmla="+- 0 5070 -1838"/>
                            <a:gd name="T75" fmla="*/ 5070 h 12886"/>
                            <a:gd name="T76" fmla="+- 0 1654 1644"/>
                            <a:gd name="T77" fmla="*/ T76 w 9204"/>
                            <a:gd name="T78" fmla="+- 0 4196 -1838"/>
                            <a:gd name="T79" fmla="*/ 4196 h 12886"/>
                            <a:gd name="T80" fmla="+- 0 1654 1644"/>
                            <a:gd name="T81" fmla="*/ T80 w 9204"/>
                            <a:gd name="T82" fmla="+- 0 3113 -1838"/>
                            <a:gd name="T83" fmla="*/ 3113 h 12886"/>
                            <a:gd name="T84" fmla="+- 0 1654 1644"/>
                            <a:gd name="T85" fmla="*/ T84 w 9204"/>
                            <a:gd name="T86" fmla="+- 0 975 -1838"/>
                            <a:gd name="T87" fmla="*/ 975 h 12886"/>
                            <a:gd name="T88" fmla="+- 0 1644 1644"/>
                            <a:gd name="T89" fmla="*/ T88 w 9204"/>
                            <a:gd name="T90" fmla="+- 0 -1303 -1838"/>
                            <a:gd name="T91" fmla="*/ -1303 h 12886"/>
                            <a:gd name="T92" fmla="+- 0 1654 1644"/>
                            <a:gd name="T93" fmla="*/ T92 w 9204"/>
                            <a:gd name="T94" fmla="+- 0 216 -1838"/>
                            <a:gd name="T95" fmla="*/ 216 h 12886"/>
                            <a:gd name="T96" fmla="+- 0 10848 1644"/>
                            <a:gd name="T97" fmla="*/ T96 w 9204"/>
                            <a:gd name="T98" fmla="+- 0 10636 -1838"/>
                            <a:gd name="T99" fmla="*/ 10636 h 12886"/>
                            <a:gd name="T100" fmla="+- 0 1654 1644"/>
                            <a:gd name="T101" fmla="*/ T100 w 9204"/>
                            <a:gd name="T102" fmla="+- 0 11037 -1838"/>
                            <a:gd name="T103" fmla="*/ 11037 h 12886"/>
                            <a:gd name="T104" fmla="+- 0 1644 1644"/>
                            <a:gd name="T105" fmla="*/ T104 w 9204"/>
                            <a:gd name="T106" fmla="+- 0 11037 -1838"/>
                            <a:gd name="T107" fmla="*/ 11037 h 12886"/>
                            <a:gd name="T108" fmla="+- 0 10838 1644"/>
                            <a:gd name="T109" fmla="*/ T108 w 9204"/>
                            <a:gd name="T110" fmla="+- 0 11047 -1838"/>
                            <a:gd name="T111" fmla="*/ 11047 h 12886"/>
                            <a:gd name="T112" fmla="+- 0 10848 1644"/>
                            <a:gd name="T113" fmla="*/ T112 w 9204"/>
                            <a:gd name="T114" fmla="+- 0 11037 -1838"/>
                            <a:gd name="T115" fmla="*/ 11037 h 12886"/>
                            <a:gd name="T116" fmla="+- 0 10838 1644"/>
                            <a:gd name="T117" fmla="*/ T116 w 9204"/>
                            <a:gd name="T118" fmla="+- 0 8152 -1838"/>
                            <a:gd name="T119" fmla="*/ 8152 h 12886"/>
                            <a:gd name="T120" fmla="+- 0 10838 1644"/>
                            <a:gd name="T121" fmla="*/ T120 w 9204"/>
                            <a:gd name="T122" fmla="+- 0 9256 -1838"/>
                            <a:gd name="T123" fmla="*/ 9256 h 12886"/>
                            <a:gd name="T124" fmla="+- 0 10838 1644"/>
                            <a:gd name="T125" fmla="*/ T124 w 9204"/>
                            <a:gd name="T126" fmla="+- 0 9990 -1838"/>
                            <a:gd name="T127" fmla="*/ 9990 h 12886"/>
                            <a:gd name="T128" fmla="+- 0 10848 1644"/>
                            <a:gd name="T129" fmla="*/ T128 w 9204"/>
                            <a:gd name="T130" fmla="+- 0 10636 -1838"/>
                            <a:gd name="T131" fmla="*/ 10636 h 12886"/>
                            <a:gd name="T132" fmla="+- 0 10848 1644"/>
                            <a:gd name="T133" fmla="*/ T132 w 9204"/>
                            <a:gd name="T134" fmla="+- 0 9990 -1838"/>
                            <a:gd name="T135" fmla="*/ 9990 h 12886"/>
                            <a:gd name="T136" fmla="+- 0 10848 1644"/>
                            <a:gd name="T137" fmla="*/ T136 w 9204"/>
                            <a:gd name="T138" fmla="+- 0 8841 -1838"/>
                            <a:gd name="T139" fmla="*/ 8841 h 12886"/>
                            <a:gd name="T140" fmla="+- 0 10848 1644"/>
                            <a:gd name="T141" fmla="*/ T140 w 9204"/>
                            <a:gd name="T142" fmla="+- 0 7324 -1838"/>
                            <a:gd name="T143" fmla="*/ 7324 h 12886"/>
                            <a:gd name="T144" fmla="+- 0 10838 1644"/>
                            <a:gd name="T145" fmla="*/ T144 w 9204"/>
                            <a:gd name="T146" fmla="+- 0 8152 -1838"/>
                            <a:gd name="T147" fmla="*/ 8152 h 12886"/>
                            <a:gd name="T148" fmla="+- 0 10848 1644"/>
                            <a:gd name="T149" fmla="*/ T148 w 9204"/>
                            <a:gd name="T150" fmla="+- 0 7324 -1838"/>
                            <a:gd name="T151" fmla="*/ 7324 h 12886"/>
                            <a:gd name="T152" fmla="+- 0 10838 1644"/>
                            <a:gd name="T153" fmla="*/ T152 w 9204"/>
                            <a:gd name="T154" fmla="+- 0 7324 -1838"/>
                            <a:gd name="T155" fmla="*/ 7324 h 12886"/>
                            <a:gd name="T156" fmla="+- 0 10848 1644"/>
                            <a:gd name="T157" fmla="*/ T156 w 9204"/>
                            <a:gd name="T158" fmla="+- 0 6495 -1838"/>
                            <a:gd name="T159" fmla="*/ 6495 h 12886"/>
                            <a:gd name="T160" fmla="+- 0 10848 1644"/>
                            <a:gd name="T161" fmla="*/ T160 w 9204"/>
                            <a:gd name="T162" fmla="+- 0 6908 -1838"/>
                            <a:gd name="T163" fmla="*/ 6908 h 12886"/>
                            <a:gd name="T164" fmla="+- 0 10838 1644"/>
                            <a:gd name="T165" fmla="*/ T164 w 9204"/>
                            <a:gd name="T166" fmla="+- 0 216 -1838"/>
                            <a:gd name="T167" fmla="*/ 216 h 12886"/>
                            <a:gd name="T168" fmla="+- 0 10838 1644"/>
                            <a:gd name="T169" fmla="*/ T168 w 9204"/>
                            <a:gd name="T170" fmla="+- 0 2355 -1838"/>
                            <a:gd name="T171" fmla="*/ 2355 h 12886"/>
                            <a:gd name="T172" fmla="+- 0 10838 1644"/>
                            <a:gd name="T173" fmla="*/ T172 w 9204"/>
                            <a:gd name="T174" fmla="+- 0 3874 -1838"/>
                            <a:gd name="T175" fmla="*/ 3874 h 12886"/>
                            <a:gd name="T176" fmla="+- 0 10838 1644"/>
                            <a:gd name="T177" fmla="*/ T176 w 9204"/>
                            <a:gd name="T178" fmla="+- 0 4748 -1838"/>
                            <a:gd name="T179" fmla="*/ 4748 h 12886"/>
                            <a:gd name="T180" fmla="+- 0 10838 1644"/>
                            <a:gd name="T181" fmla="*/ T180 w 9204"/>
                            <a:gd name="T182" fmla="+- 0 5667 -1838"/>
                            <a:gd name="T183" fmla="*/ 5667 h 12886"/>
                            <a:gd name="T184" fmla="+- 0 10848 1644"/>
                            <a:gd name="T185" fmla="*/ T184 w 9204"/>
                            <a:gd name="T186" fmla="+- 0 6495 -1838"/>
                            <a:gd name="T187" fmla="*/ 6495 h 12886"/>
                            <a:gd name="T188" fmla="+- 0 10848 1644"/>
                            <a:gd name="T189" fmla="*/ T188 w 9204"/>
                            <a:gd name="T190" fmla="+- 0 5391 -1838"/>
                            <a:gd name="T191" fmla="*/ 5391 h 12886"/>
                            <a:gd name="T192" fmla="+- 0 10848 1644"/>
                            <a:gd name="T193" fmla="*/ T192 w 9204"/>
                            <a:gd name="T194" fmla="+- 0 4472 -1838"/>
                            <a:gd name="T195" fmla="*/ 4472 h 12886"/>
                            <a:gd name="T196" fmla="+- 0 10848 1644"/>
                            <a:gd name="T197" fmla="*/ T196 w 9204"/>
                            <a:gd name="T198" fmla="+- 0 3874 -1838"/>
                            <a:gd name="T199" fmla="*/ 3874 h 12886"/>
                            <a:gd name="T200" fmla="+- 0 10848 1644"/>
                            <a:gd name="T201" fmla="*/ T200 w 9204"/>
                            <a:gd name="T202" fmla="+- 0 1733 -1838"/>
                            <a:gd name="T203" fmla="*/ 1733 h 12886"/>
                            <a:gd name="T204" fmla="+- 0 10848 1644"/>
                            <a:gd name="T205" fmla="*/ T204 w 9204"/>
                            <a:gd name="T206" fmla="+- 0 -1303 -1838"/>
                            <a:gd name="T207" fmla="*/ -1303 h 12886"/>
                            <a:gd name="T208" fmla="+- 0 10838 1644"/>
                            <a:gd name="T209" fmla="*/ T208 w 9204"/>
                            <a:gd name="T210" fmla="+- 0 216 -1838"/>
                            <a:gd name="T211" fmla="*/ 216 h 12886"/>
                            <a:gd name="T212" fmla="+- 0 10848 1644"/>
                            <a:gd name="T213" fmla="*/ T212 w 9204"/>
                            <a:gd name="T214" fmla="+- 0 -1303 -1838"/>
                            <a:gd name="T215" fmla="*/ -1303 h 12886"/>
                            <a:gd name="T216" fmla="+- 0 10838 1644"/>
                            <a:gd name="T217" fmla="*/ T216 w 9204"/>
                            <a:gd name="T218" fmla="+- 0 -1838 -1838"/>
                            <a:gd name="T219" fmla="*/ -1838 h 12886"/>
                            <a:gd name="T220" fmla="+- 0 1644 1644"/>
                            <a:gd name="T221" fmla="*/ T220 w 9204"/>
                            <a:gd name="T222" fmla="+- 0 -1829 -1838"/>
                            <a:gd name="T223" fmla="*/ -1829 h 12886"/>
                            <a:gd name="T224" fmla="+- 0 1654 1644"/>
                            <a:gd name="T225" fmla="*/ T224 w 9204"/>
                            <a:gd name="T226" fmla="+- 0 -1829 -1838"/>
                            <a:gd name="T227" fmla="*/ -1829 h 12886"/>
                            <a:gd name="T228" fmla="+- 0 10848 1644"/>
                            <a:gd name="T229" fmla="*/ T228 w 9204"/>
                            <a:gd name="T230" fmla="+- 0 -1303 -1838"/>
                            <a:gd name="T231" fmla="*/ -1303 h 128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9204" h="12886">
                              <a:moveTo>
                                <a:pt x="10" y="9990"/>
                              </a:moveTo>
                              <a:lnTo>
                                <a:pt x="0" y="9990"/>
                              </a:lnTo>
                              <a:lnTo>
                                <a:pt x="0" y="10403"/>
                              </a:lnTo>
                              <a:lnTo>
                                <a:pt x="0" y="10679"/>
                              </a:lnTo>
                              <a:lnTo>
                                <a:pt x="0" y="11094"/>
                              </a:lnTo>
                              <a:lnTo>
                                <a:pt x="0" y="11507"/>
                              </a:lnTo>
                              <a:lnTo>
                                <a:pt x="0" y="11828"/>
                              </a:lnTo>
                              <a:lnTo>
                                <a:pt x="0" y="12153"/>
                              </a:lnTo>
                              <a:lnTo>
                                <a:pt x="0" y="12474"/>
                              </a:lnTo>
                              <a:lnTo>
                                <a:pt x="10" y="12474"/>
                              </a:lnTo>
                              <a:lnTo>
                                <a:pt x="10" y="12153"/>
                              </a:lnTo>
                              <a:lnTo>
                                <a:pt x="10" y="11828"/>
                              </a:lnTo>
                              <a:lnTo>
                                <a:pt x="10" y="11507"/>
                              </a:lnTo>
                              <a:lnTo>
                                <a:pt x="10" y="11094"/>
                              </a:lnTo>
                              <a:lnTo>
                                <a:pt x="10" y="10679"/>
                              </a:lnTo>
                              <a:lnTo>
                                <a:pt x="10" y="10403"/>
                              </a:lnTo>
                              <a:lnTo>
                                <a:pt x="10" y="9990"/>
                              </a:lnTo>
                              <a:close/>
                              <a:moveTo>
                                <a:pt x="10" y="9162"/>
                              </a:moveTo>
                              <a:lnTo>
                                <a:pt x="0" y="9162"/>
                              </a:lnTo>
                              <a:lnTo>
                                <a:pt x="0" y="9575"/>
                              </a:lnTo>
                              <a:lnTo>
                                <a:pt x="0" y="9990"/>
                              </a:lnTo>
                              <a:lnTo>
                                <a:pt x="10" y="9990"/>
                              </a:lnTo>
                              <a:lnTo>
                                <a:pt x="10" y="9575"/>
                              </a:lnTo>
                              <a:lnTo>
                                <a:pt x="10" y="9162"/>
                              </a:lnTo>
                              <a:close/>
                              <a:moveTo>
                                <a:pt x="10" y="8746"/>
                              </a:moveTo>
                              <a:lnTo>
                                <a:pt x="0" y="8746"/>
                              </a:lnTo>
                              <a:lnTo>
                                <a:pt x="0" y="9162"/>
                              </a:lnTo>
                              <a:lnTo>
                                <a:pt x="10" y="9162"/>
                              </a:lnTo>
                              <a:lnTo>
                                <a:pt x="10" y="8746"/>
                              </a:lnTo>
                              <a:close/>
                              <a:moveTo>
                                <a:pt x="10" y="8333"/>
                              </a:moveTo>
                              <a:lnTo>
                                <a:pt x="0" y="8333"/>
                              </a:lnTo>
                              <a:lnTo>
                                <a:pt x="0" y="8746"/>
                              </a:lnTo>
                              <a:lnTo>
                                <a:pt x="10" y="8746"/>
                              </a:lnTo>
                              <a:lnTo>
                                <a:pt x="10" y="8333"/>
                              </a:lnTo>
                              <a:close/>
                              <a:moveTo>
                                <a:pt x="10" y="2054"/>
                              </a:moveTo>
                              <a:lnTo>
                                <a:pt x="0" y="2054"/>
                              </a:lnTo>
                              <a:lnTo>
                                <a:pt x="0" y="2813"/>
                              </a:lnTo>
                              <a:lnTo>
                                <a:pt x="0" y="3571"/>
                              </a:lnTo>
                              <a:lnTo>
                                <a:pt x="0" y="4193"/>
                              </a:lnTo>
                              <a:lnTo>
                                <a:pt x="0" y="4951"/>
                              </a:lnTo>
                              <a:lnTo>
                                <a:pt x="0" y="5712"/>
                              </a:lnTo>
                              <a:lnTo>
                                <a:pt x="0" y="6034"/>
                              </a:lnTo>
                              <a:lnTo>
                                <a:pt x="0" y="6310"/>
                              </a:lnTo>
                              <a:lnTo>
                                <a:pt x="0" y="6586"/>
                              </a:lnTo>
                              <a:lnTo>
                                <a:pt x="0" y="6908"/>
                              </a:lnTo>
                              <a:lnTo>
                                <a:pt x="0" y="7229"/>
                              </a:lnTo>
                              <a:lnTo>
                                <a:pt x="0" y="7505"/>
                              </a:lnTo>
                              <a:lnTo>
                                <a:pt x="0" y="7918"/>
                              </a:lnTo>
                              <a:lnTo>
                                <a:pt x="0" y="8333"/>
                              </a:lnTo>
                              <a:lnTo>
                                <a:pt x="10" y="8333"/>
                              </a:lnTo>
                              <a:lnTo>
                                <a:pt x="10" y="7918"/>
                              </a:lnTo>
                              <a:lnTo>
                                <a:pt x="10" y="7505"/>
                              </a:lnTo>
                              <a:lnTo>
                                <a:pt x="10" y="7229"/>
                              </a:lnTo>
                              <a:lnTo>
                                <a:pt x="10" y="6908"/>
                              </a:lnTo>
                              <a:lnTo>
                                <a:pt x="10" y="6586"/>
                              </a:lnTo>
                              <a:lnTo>
                                <a:pt x="10" y="6310"/>
                              </a:lnTo>
                              <a:lnTo>
                                <a:pt x="10" y="6034"/>
                              </a:lnTo>
                              <a:lnTo>
                                <a:pt x="10" y="5712"/>
                              </a:lnTo>
                              <a:lnTo>
                                <a:pt x="10" y="4951"/>
                              </a:lnTo>
                              <a:lnTo>
                                <a:pt x="10" y="4193"/>
                              </a:lnTo>
                              <a:lnTo>
                                <a:pt x="10" y="3571"/>
                              </a:lnTo>
                              <a:lnTo>
                                <a:pt x="10" y="2813"/>
                              </a:lnTo>
                              <a:lnTo>
                                <a:pt x="10" y="2054"/>
                              </a:lnTo>
                              <a:close/>
                              <a:moveTo>
                                <a:pt x="10" y="535"/>
                              </a:moveTo>
                              <a:lnTo>
                                <a:pt x="0" y="535"/>
                              </a:lnTo>
                              <a:lnTo>
                                <a:pt x="0" y="1296"/>
                              </a:lnTo>
                              <a:lnTo>
                                <a:pt x="0" y="2054"/>
                              </a:lnTo>
                              <a:lnTo>
                                <a:pt x="10" y="2054"/>
                              </a:lnTo>
                              <a:lnTo>
                                <a:pt x="10" y="1296"/>
                              </a:lnTo>
                              <a:lnTo>
                                <a:pt x="10" y="535"/>
                              </a:lnTo>
                              <a:close/>
                              <a:moveTo>
                                <a:pt x="9204" y="12474"/>
                              </a:moveTo>
                              <a:lnTo>
                                <a:pt x="9194" y="12474"/>
                              </a:lnTo>
                              <a:lnTo>
                                <a:pt x="9194" y="12875"/>
                              </a:lnTo>
                              <a:lnTo>
                                <a:pt x="10" y="12875"/>
                              </a:lnTo>
                              <a:lnTo>
                                <a:pt x="10" y="12474"/>
                              </a:lnTo>
                              <a:lnTo>
                                <a:pt x="0" y="12474"/>
                              </a:lnTo>
                              <a:lnTo>
                                <a:pt x="0" y="12875"/>
                              </a:lnTo>
                              <a:lnTo>
                                <a:pt x="0" y="12885"/>
                              </a:lnTo>
                              <a:lnTo>
                                <a:pt x="10" y="12885"/>
                              </a:lnTo>
                              <a:lnTo>
                                <a:pt x="9194" y="12885"/>
                              </a:lnTo>
                              <a:lnTo>
                                <a:pt x="9204" y="12885"/>
                              </a:lnTo>
                              <a:lnTo>
                                <a:pt x="9204" y="12875"/>
                              </a:lnTo>
                              <a:lnTo>
                                <a:pt x="9204" y="12474"/>
                              </a:lnTo>
                              <a:close/>
                              <a:moveTo>
                                <a:pt x="9204" y="9990"/>
                              </a:moveTo>
                              <a:lnTo>
                                <a:pt x="9194" y="9990"/>
                              </a:lnTo>
                              <a:lnTo>
                                <a:pt x="9194" y="10403"/>
                              </a:lnTo>
                              <a:lnTo>
                                <a:pt x="9194" y="10679"/>
                              </a:lnTo>
                              <a:lnTo>
                                <a:pt x="9194" y="11094"/>
                              </a:lnTo>
                              <a:lnTo>
                                <a:pt x="9194" y="11507"/>
                              </a:lnTo>
                              <a:lnTo>
                                <a:pt x="9194" y="11828"/>
                              </a:lnTo>
                              <a:lnTo>
                                <a:pt x="9194" y="12153"/>
                              </a:lnTo>
                              <a:lnTo>
                                <a:pt x="9194" y="12474"/>
                              </a:lnTo>
                              <a:lnTo>
                                <a:pt x="9204" y="12474"/>
                              </a:lnTo>
                              <a:lnTo>
                                <a:pt x="9204" y="12153"/>
                              </a:lnTo>
                              <a:lnTo>
                                <a:pt x="9204" y="11828"/>
                              </a:lnTo>
                              <a:lnTo>
                                <a:pt x="9204" y="11507"/>
                              </a:lnTo>
                              <a:lnTo>
                                <a:pt x="9204" y="11094"/>
                              </a:lnTo>
                              <a:lnTo>
                                <a:pt x="9204" y="10679"/>
                              </a:lnTo>
                              <a:lnTo>
                                <a:pt x="9204" y="10403"/>
                              </a:lnTo>
                              <a:lnTo>
                                <a:pt x="9204" y="9990"/>
                              </a:lnTo>
                              <a:close/>
                              <a:moveTo>
                                <a:pt x="9204" y="9162"/>
                              </a:moveTo>
                              <a:lnTo>
                                <a:pt x="9194" y="9162"/>
                              </a:lnTo>
                              <a:lnTo>
                                <a:pt x="9194" y="9575"/>
                              </a:lnTo>
                              <a:lnTo>
                                <a:pt x="9194" y="9990"/>
                              </a:lnTo>
                              <a:lnTo>
                                <a:pt x="9204" y="9990"/>
                              </a:lnTo>
                              <a:lnTo>
                                <a:pt x="9204" y="9575"/>
                              </a:lnTo>
                              <a:lnTo>
                                <a:pt x="9204" y="9162"/>
                              </a:lnTo>
                              <a:close/>
                              <a:moveTo>
                                <a:pt x="9204" y="8746"/>
                              </a:moveTo>
                              <a:lnTo>
                                <a:pt x="9194" y="8746"/>
                              </a:lnTo>
                              <a:lnTo>
                                <a:pt x="9194" y="9162"/>
                              </a:lnTo>
                              <a:lnTo>
                                <a:pt x="9204" y="9162"/>
                              </a:lnTo>
                              <a:lnTo>
                                <a:pt x="9204" y="8746"/>
                              </a:lnTo>
                              <a:close/>
                              <a:moveTo>
                                <a:pt x="9204" y="8333"/>
                              </a:moveTo>
                              <a:lnTo>
                                <a:pt x="9194" y="8333"/>
                              </a:lnTo>
                              <a:lnTo>
                                <a:pt x="9194" y="8746"/>
                              </a:lnTo>
                              <a:lnTo>
                                <a:pt x="9204" y="8746"/>
                              </a:lnTo>
                              <a:lnTo>
                                <a:pt x="9204" y="8333"/>
                              </a:lnTo>
                              <a:close/>
                              <a:moveTo>
                                <a:pt x="9204" y="2054"/>
                              </a:moveTo>
                              <a:lnTo>
                                <a:pt x="9194" y="2054"/>
                              </a:lnTo>
                              <a:lnTo>
                                <a:pt x="9194" y="2813"/>
                              </a:lnTo>
                              <a:lnTo>
                                <a:pt x="9194" y="3571"/>
                              </a:lnTo>
                              <a:lnTo>
                                <a:pt x="9194" y="4193"/>
                              </a:lnTo>
                              <a:lnTo>
                                <a:pt x="9194" y="4951"/>
                              </a:lnTo>
                              <a:lnTo>
                                <a:pt x="9194" y="5712"/>
                              </a:lnTo>
                              <a:lnTo>
                                <a:pt x="9194" y="6034"/>
                              </a:lnTo>
                              <a:lnTo>
                                <a:pt x="9194" y="6310"/>
                              </a:lnTo>
                              <a:lnTo>
                                <a:pt x="9194" y="6586"/>
                              </a:lnTo>
                              <a:lnTo>
                                <a:pt x="9194" y="6908"/>
                              </a:lnTo>
                              <a:lnTo>
                                <a:pt x="9194" y="7229"/>
                              </a:lnTo>
                              <a:lnTo>
                                <a:pt x="9194" y="7505"/>
                              </a:lnTo>
                              <a:lnTo>
                                <a:pt x="9194" y="7918"/>
                              </a:lnTo>
                              <a:lnTo>
                                <a:pt x="9194" y="8333"/>
                              </a:lnTo>
                              <a:lnTo>
                                <a:pt x="9204" y="8333"/>
                              </a:lnTo>
                              <a:lnTo>
                                <a:pt x="9204" y="7918"/>
                              </a:lnTo>
                              <a:lnTo>
                                <a:pt x="9204" y="7505"/>
                              </a:lnTo>
                              <a:lnTo>
                                <a:pt x="9204" y="7229"/>
                              </a:lnTo>
                              <a:lnTo>
                                <a:pt x="9204" y="6908"/>
                              </a:lnTo>
                              <a:lnTo>
                                <a:pt x="9204" y="6586"/>
                              </a:lnTo>
                              <a:lnTo>
                                <a:pt x="9204" y="6310"/>
                              </a:lnTo>
                              <a:lnTo>
                                <a:pt x="9204" y="6034"/>
                              </a:lnTo>
                              <a:lnTo>
                                <a:pt x="9204" y="5712"/>
                              </a:lnTo>
                              <a:lnTo>
                                <a:pt x="9204" y="4951"/>
                              </a:lnTo>
                              <a:lnTo>
                                <a:pt x="9204" y="4193"/>
                              </a:lnTo>
                              <a:lnTo>
                                <a:pt x="9204" y="3571"/>
                              </a:lnTo>
                              <a:lnTo>
                                <a:pt x="9204" y="2813"/>
                              </a:lnTo>
                              <a:lnTo>
                                <a:pt x="9204" y="2054"/>
                              </a:lnTo>
                              <a:close/>
                              <a:moveTo>
                                <a:pt x="9204" y="535"/>
                              </a:moveTo>
                              <a:lnTo>
                                <a:pt x="9194" y="535"/>
                              </a:lnTo>
                              <a:lnTo>
                                <a:pt x="9194" y="1296"/>
                              </a:lnTo>
                              <a:lnTo>
                                <a:pt x="9194" y="2054"/>
                              </a:lnTo>
                              <a:lnTo>
                                <a:pt x="9204" y="2054"/>
                              </a:lnTo>
                              <a:lnTo>
                                <a:pt x="9204" y="1296"/>
                              </a:lnTo>
                              <a:lnTo>
                                <a:pt x="9204" y="535"/>
                              </a:lnTo>
                              <a:close/>
                              <a:moveTo>
                                <a:pt x="9204" y="0"/>
                              </a:moveTo>
                              <a:lnTo>
                                <a:pt x="9194" y="0"/>
                              </a:lnTo>
                              <a:lnTo>
                                <a:pt x="10" y="0"/>
                              </a:lnTo>
                              <a:lnTo>
                                <a:pt x="0" y="0"/>
                              </a:lnTo>
                              <a:lnTo>
                                <a:pt x="0" y="9"/>
                              </a:lnTo>
                              <a:lnTo>
                                <a:pt x="0" y="535"/>
                              </a:lnTo>
                              <a:lnTo>
                                <a:pt x="10" y="535"/>
                              </a:lnTo>
                              <a:lnTo>
                                <a:pt x="10" y="9"/>
                              </a:lnTo>
                              <a:lnTo>
                                <a:pt x="9194" y="9"/>
                              </a:lnTo>
                              <a:lnTo>
                                <a:pt x="9194" y="535"/>
                              </a:lnTo>
                              <a:lnTo>
                                <a:pt x="9204" y="535"/>
                              </a:lnTo>
                              <a:lnTo>
                                <a:pt x="9204" y="9"/>
                              </a:lnTo>
                              <a:lnTo>
                                <a:pt x="92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A8B4B" id="AutoShape 7" o:spid="_x0000_s1026" style="position:absolute;margin-left:82.2pt;margin-top:-91.9pt;width:460.2pt;height:644.3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04,1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" path="m10,9990r-10,l,10403r,276l,11094r,413l,11828r,325l,12474r10,l10,12153r,-325l10,11507r,-413l10,10679r,-276l10,9990xm10,9162r-10,l,9575r,415l10,9990r,-415l10,9162xm10,8746r-10,l,9162r10,l10,8746xm10,8333r-10,l,8746r10,l10,8333xm10,2054r-10,l,2813r,758l,4193r,758l,5712r,322l,6310r,276l,6908r,321l,7505r,413l,8333r10,l10,7918r,-413l10,7229r,-321l10,6586r,-276l10,6034r,-322l10,4951r,-758l10,3571r,-758l10,2054xm10,535l,535r,761l,2054r10,l10,1296r,-761xm9204,12474r-10,l9194,12875r-9184,l10,12474r-10,l,12875r,10l10,12885r9184,l9204,12885r,-10l9204,12474xm9204,9990r-10,l9194,10403r,276l9194,11094r,413l9194,11828r,325l9194,12474r10,l9204,12153r,-325l9204,11507r,-413l9204,10679r,-276l9204,9990xm9204,9162r-10,l9194,9575r,415l9204,9990r,-415l9204,9162xm9204,8746r-10,l9194,9162r10,l9204,8746xm9204,8333r-10,l9194,8746r10,l9204,8333xm9204,2054r-10,l9194,2813r,758l9194,4193r,758l9194,5712r,322l9194,6310r,276l9194,6908r,321l9194,7505r,413l9194,8333r10,l9204,7918r,-413l9204,7229r,-321l9204,6586r,-276l9204,6034r,-322l9204,4951r,-758l9204,3571r,-758l9204,2054xm9204,535r-10,l9194,1296r,758l9204,2054r,-758l9204,535xm9204,r-10,l10,,,,,9,,535r10,l10,9r9184,l9194,535r10,l9204,9r,-9xe" fillcolor="black" stroked="f">
                <v:path arrowok="t" o:connecttype="custom" o:connectlocs="0,5438775;0,6139815;0,6550025;6350,6550025;6350,6139815;6350,5438775;0,4650740;6350,5176520;6350,4386580;6350,4650740;0,4124325;6350,4124325;0,619125;0,1976755;0,2664460;0,3219450;0,3860800;6350,3860800;6350,3219450;6350,2664460;6350,1976755;6350,619125;0,-827405;6350,137160;5844540,6753860;6350,7008495;0,7008495;5838190,7014845;5844540,7008495;5838190,5176520;5838190,5877560;5838190,6343650;5844540,6753860;5844540,6343650;5844540,5614035;5844540,4650740;5838190,5176520;5844540,4650740;5838190,4650740;5844540,4124325;5844540,4386580;5838190,137160;5838190,1495425;5838190,2459990;5838190,3014980;5838190,3598545;5844540,4124325;5844540,3423285;5844540,2839720;5844540,2459990;5844540,1100455;5844540,-827405;5838190,137160;5844540,-827405;5838190,-1167130;0,-1161415;6350,-1161415;5844540,-827405" o:connectangles="0,0,0,0,0,0,0,0,0,0,0,0,0,0,0,0,0,0,0,0,0,0,0,0,0,0,0,0,0,0,0,0,0,0,0,0,0,0,0,0,0,0,0,0,0,0,0,0,0,0,0,0,0,0,0,0,0,0"/>
                <w10:wrap anchorx="page"/>
              </v:shape>
            </w:pict>
          </mc:Fallback>
        </mc:AlternateContent>
      </w:r>
      <w:r w:rsidR="00475602" w:rsidRPr="007E400A">
        <w:t>1812 – YATIRIM TABANLI GİRİŞİMCİLİK</w:t>
      </w:r>
      <w:r w:rsidR="00475602" w:rsidRPr="007E400A">
        <w:rPr>
          <w:spacing w:val="-120"/>
        </w:rPr>
        <w:t xml:space="preserve"> </w:t>
      </w:r>
      <w:r w:rsidR="00475602" w:rsidRPr="007E400A">
        <w:t>DESTEK</w:t>
      </w:r>
      <w:r w:rsidR="00475602" w:rsidRPr="007E400A">
        <w:rPr>
          <w:spacing w:val="-3"/>
        </w:rPr>
        <w:t xml:space="preserve"> </w:t>
      </w:r>
      <w:r w:rsidR="00475602" w:rsidRPr="007E400A">
        <w:t>PROGRAMI</w:t>
      </w:r>
      <w:r w:rsidR="00475602" w:rsidRPr="007E400A">
        <w:rPr>
          <w:spacing w:val="2"/>
        </w:rPr>
        <w:t xml:space="preserve"> </w:t>
      </w:r>
      <w:r w:rsidR="00475602" w:rsidRPr="007E400A">
        <w:t>–</w:t>
      </w:r>
      <w:r w:rsidR="00475602" w:rsidRPr="007E400A">
        <w:rPr>
          <w:spacing w:val="-1"/>
        </w:rPr>
        <w:t xml:space="preserve"> </w:t>
      </w:r>
      <w:r w:rsidR="00475602" w:rsidRPr="007E400A">
        <w:t>BiGG</w:t>
      </w:r>
      <w:r w:rsidR="00475602" w:rsidRPr="007E400A">
        <w:rPr>
          <w:spacing w:val="-2"/>
        </w:rPr>
        <w:t xml:space="preserve"> </w:t>
      </w:r>
      <w:r w:rsidR="00475602" w:rsidRPr="007E400A">
        <w:t>YATIRIM</w:t>
      </w:r>
    </w:p>
    <w:p w14:paraId="3F6C6A89" w14:textId="77777777" w:rsidR="00915131" w:rsidRPr="007E400A" w:rsidRDefault="00475602" w:rsidP="00016705">
      <w:pPr>
        <w:pStyle w:val="Title"/>
        <w:spacing w:line="360" w:lineRule="auto"/>
        <w:ind w:left="1505" w:right="1521" w:firstLine="0"/>
        <w:jc w:val="center"/>
      </w:pPr>
      <w:r w:rsidRPr="007E400A">
        <w:t>İŞ</w:t>
      </w:r>
      <w:r w:rsidRPr="007E400A">
        <w:rPr>
          <w:spacing w:val="-3"/>
        </w:rPr>
        <w:t xml:space="preserve"> </w:t>
      </w:r>
      <w:r w:rsidRPr="007E400A">
        <w:t>PLANI</w:t>
      </w:r>
      <w:r w:rsidRPr="007E400A">
        <w:rPr>
          <w:spacing w:val="-4"/>
        </w:rPr>
        <w:t xml:space="preserve"> </w:t>
      </w:r>
      <w:r w:rsidRPr="007E400A">
        <w:t>İLERLEME</w:t>
      </w:r>
      <w:r w:rsidRPr="007E400A">
        <w:rPr>
          <w:spacing w:val="-3"/>
        </w:rPr>
        <w:t xml:space="preserve"> </w:t>
      </w:r>
      <w:r w:rsidRPr="007E400A">
        <w:t>RAPORU</w:t>
      </w:r>
    </w:p>
    <w:p w14:paraId="3D3FF0A6" w14:textId="77777777" w:rsidR="00915131" w:rsidRPr="007E400A" w:rsidRDefault="00915131" w:rsidP="00016705">
      <w:pPr>
        <w:pStyle w:val="BodyText"/>
        <w:spacing w:line="360" w:lineRule="auto"/>
        <w:rPr>
          <w:sz w:val="20"/>
        </w:rPr>
      </w:pPr>
    </w:p>
    <w:p w14:paraId="58FFD2D7" w14:textId="77777777" w:rsidR="00915131" w:rsidRPr="007E400A" w:rsidRDefault="00915131" w:rsidP="00016705">
      <w:pPr>
        <w:pStyle w:val="BodyText"/>
        <w:spacing w:line="360" w:lineRule="auto"/>
        <w:rPr>
          <w:sz w:val="20"/>
        </w:rPr>
      </w:pPr>
    </w:p>
    <w:p w14:paraId="38E34743" w14:textId="77777777" w:rsidR="00915131" w:rsidRPr="007E400A" w:rsidRDefault="00475602" w:rsidP="00016705">
      <w:pPr>
        <w:spacing w:before="92" w:line="360" w:lineRule="auto"/>
        <w:ind w:left="3085" w:right="3094"/>
        <w:jc w:val="center"/>
        <w:rPr>
          <w:b/>
          <w:sz w:val="28"/>
        </w:rPr>
      </w:pPr>
      <w:r w:rsidRPr="007E400A">
        <w:rPr>
          <w:b/>
          <w:sz w:val="28"/>
        </w:rPr>
        <w:t>AGY312 - 01</w:t>
      </w:r>
    </w:p>
    <w:p w14:paraId="0231B627" w14:textId="77777777" w:rsidR="00915131" w:rsidRPr="007E400A" w:rsidRDefault="00915131" w:rsidP="00016705">
      <w:pPr>
        <w:pStyle w:val="BodyText"/>
        <w:spacing w:line="360" w:lineRule="auto"/>
        <w:rPr>
          <w:sz w:val="20"/>
        </w:rPr>
      </w:pPr>
    </w:p>
    <w:p w14:paraId="48259D5B" w14:textId="77777777" w:rsidR="00915131" w:rsidRPr="007E400A" w:rsidRDefault="00915131" w:rsidP="00016705">
      <w:pPr>
        <w:pStyle w:val="BodyText"/>
        <w:spacing w:line="360" w:lineRule="auto"/>
        <w:rPr>
          <w:sz w:val="20"/>
        </w:rPr>
      </w:pPr>
    </w:p>
    <w:p w14:paraId="28ED48B2" w14:textId="602358BD"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jc w:val="center"/>
        <w:rPr>
          <w:b/>
          <w:sz w:val="28"/>
        </w:rPr>
      </w:pPr>
      <w:r w:rsidRPr="007E400A">
        <w:rPr>
          <w:b/>
          <w:sz w:val="28"/>
        </w:rPr>
        <w:t xml:space="preserve">2024 / </w:t>
      </w:r>
      <w:r w:rsidR="001E3066">
        <w:rPr>
          <w:b/>
          <w:sz w:val="28"/>
        </w:rPr>
        <w:t>2</w:t>
      </w:r>
      <w:r w:rsidRPr="007E400A">
        <w:rPr>
          <w:b/>
          <w:sz w:val="28"/>
        </w:rPr>
        <w:t>. döneme aittir</w:t>
      </w:r>
    </w:p>
    <w:p w14:paraId="320A9C72"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jc w:val="center"/>
        <w:rPr>
          <w:b/>
          <w:sz w:val="28"/>
        </w:rPr>
      </w:pPr>
    </w:p>
    <w:p w14:paraId="5C209BB4" w14:textId="77777777" w:rsidR="00B328A3" w:rsidRPr="007E400A" w:rsidRDefault="00B328A3" w:rsidP="00016705">
      <w:pPr>
        <w:pBdr>
          <w:top w:val="single" w:sz="4" w:space="1" w:color="auto"/>
          <w:left w:val="single" w:sz="4" w:space="1" w:color="auto"/>
          <w:bottom w:val="single" w:sz="4" w:space="4" w:color="auto"/>
          <w:right w:val="single" w:sz="4" w:space="2" w:color="auto"/>
        </w:pBdr>
        <w:tabs>
          <w:tab w:val="left" w:pos="2268"/>
        </w:tabs>
        <w:spacing w:line="360" w:lineRule="auto"/>
        <w:ind w:right="4"/>
        <w:jc w:val="both"/>
        <w:rPr>
          <w:b/>
          <w:sz w:val="24"/>
        </w:rPr>
      </w:pPr>
    </w:p>
    <w:p w14:paraId="6A021D82"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firstLine="709"/>
        <w:jc w:val="both"/>
        <w:rPr>
          <w:b/>
          <w:sz w:val="24"/>
        </w:rPr>
      </w:pPr>
      <w:r w:rsidRPr="007E400A">
        <w:rPr>
          <w:b/>
          <w:sz w:val="24"/>
        </w:rPr>
        <w:t>İŞ PLANI NUMARASI</w:t>
      </w:r>
      <w:r w:rsidRPr="007E400A">
        <w:rPr>
          <w:b/>
          <w:sz w:val="24"/>
        </w:rPr>
        <w:tab/>
      </w:r>
      <w:r w:rsidRPr="007E400A">
        <w:rPr>
          <w:b/>
          <w:sz w:val="24"/>
        </w:rPr>
        <w:tab/>
        <w:t xml:space="preserve">: </w:t>
      </w:r>
      <w:r w:rsidRPr="007E400A">
        <w:rPr>
          <w:b/>
          <w:bCs/>
          <w:sz w:val="24"/>
        </w:rPr>
        <w:t>2230086</w:t>
      </w:r>
    </w:p>
    <w:p w14:paraId="6E32EB40"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jc w:val="both"/>
        <w:rPr>
          <w:b/>
          <w:sz w:val="24"/>
        </w:rPr>
      </w:pPr>
      <w:r w:rsidRPr="007E400A">
        <w:rPr>
          <w:b/>
          <w:sz w:val="24"/>
        </w:rPr>
        <w:tab/>
        <w:t>GİRİŞİMCİ ADI SOYADI</w:t>
      </w:r>
      <w:r w:rsidRPr="007E400A">
        <w:rPr>
          <w:b/>
          <w:sz w:val="24"/>
        </w:rPr>
        <w:tab/>
      </w:r>
      <w:r w:rsidRPr="007E400A">
        <w:rPr>
          <w:b/>
          <w:sz w:val="24"/>
        </w:rPr>
        <w:tab/>
      </w:r>
    </w:p>
    <w:p w14:paraId="3277ED16"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jc w:val="both"/>
        <w:rPr>
          <w:b/>
          <w:sz w:val="24"/>
        </w:rPr>
      </w:pPr>
      <w:r w:rsidRPr="007E400A">
        <w:rPr>
          <w:b/>
          <w:sz w:val="24"/>
        </w:rPr>
        <w:tab/>
        <w:t>(PROJE YÜRÜTÜCÜSÜ)</w:t>
      </w:r>
      <w:r w:rsidRPr="007E400A">
        <w:rPr>
          <w:b/>
          <w:sz w:val="24"/>
        </w:rPr>
        <w:tab/>
      </w:r>
      <w:r w:rsidRPr="007E400A">
        <w:rPr>
          <w:b/>
          <w:sz w:val="24"/>
        </w:rPr>
        <w:tab/>
        <w:t>: MEHMET SİNAN TÜBCİL</w:t>
      </w:r>
    </w:p>
    <w:p w14:paraId="3DCF4221"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firstLine="709"/>
        <w:jc w:val="both"/>
        <w:rPr>
          <w:b/>
          <w:sz w:val="24"/>
        </w:rPr>
      </w:pPr>
      <w:r w:rsidRPr="007E400A">
        <w:rPr>
          <w:b/>
          <w:sz w:val="24"/>
        </w:rPr>
        <w:t>KURULUŞ ADI</w:t>
      </w:r>
      <w:r w:rsidRPr="007E400A">
        <w:rPr>
          <w:b/>
          <w:sz w:val="24"/>
        </w:rPr>
        <w:tab/>
      </w:r>
      <w:r w:rsidRPr="007E400A">
        <w:rPr>
          <w:b/>
          <w:sz w:val="24"/>
        </w:rPr>
        <w:tab/>
      </w:r>
      <w:r w:rsidRPr="007E400A">
        <w:rPr>
          <w:b/>
          <w:sz w:val="24"/>
        </w:rPr>
        <w:tab/>
        <w:t>: AYDINLI BİYOTEKNOLOJİ A.Ş.</w:t>
      </w:r>
    </w:p>
    <w:p w14:paraId="5328BD5C"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firstLine="709"/>
        <w:rPr>
          <w:b/>
          <w:sz w:val="24"/>
        </w:rPr>
      </w:pPr>
      <w:r w:rsidRPr="007E400A">
        <w:rPr>
          <w:b/>
          <w:sz w:val="24"/>
        </w:rPr>
        <w:t>ADRES</w:t>
      </w:r>
      <w:r w:rsidRPr="007E400A">
        <w:rPr>
          <w:b/>
          <w:sz w:val="24"/>
        </w:rPr>
        <w:tab/>
      </w:r>
      <w:r w:rsidRPr="007E400A">
        <w:rPr>
          <w:b/>
          <w:sz w:val="24"/>
        </w:rPr>
        <w:tab/>
      </w:r>
      <w:r w:rsidRPr="007E400A">
        <w:rPr>
          <w:b/>
          <w:sz w:val="24"/>
        </w:rPr>
        <w:tab/>
      </w:r>
      <w:r w:rsidRPr="007E400A">
        <w:rPr>
          <w:b/>
          <w:sz w:val="24"/>
        </w:rPr>
        <w:tab/>
        <w:t>:</w:t>
      </w:r>
      <w:r w:rsidRPr="007E400A">
        <w:t xml:space="preserve"> </w:t>
      </w:r>
      <w:r w:rsidRPr="007E400A">
        <w:rPr>
          <w:b/>
          <w:sz w:val="24"/>
        </w:rPr>
        <w:t>BARIŞ MAH. KOŞU YOLU CAD. ARGE     VE İNOVASYON BİNASI SİTESİ 26/48 GEBZE / KOCAELİ</w:t>
      </w:r>
    </w:p>
    <w:p w14:paraId="5CF5564D"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firstLine="709"/>
        <w:rPr>
          <w:b/>
          <w:sz w:val="24"/>
        </w:rPr>
      </w:pPr>
      <w:r w:rsidRPr="007E400A">
        <w:rPr>
          <w:b/>
          <w:sz w:val="24"/>
        </w:rPr>
        <w:t>TELEFON</w:t>
      </w:r>
      <w:r w:rsidRPr="007E400A">
        <w:rPr>
          <w:b/>
          <w:sz w:val="24"/>
        </w:rPr>
        <w:tab/>
      </w:r>
      <w:r w:rsidRPr="007E400A">
        <w:rPr>
          <w:b/>
          <w:sz w:val="24"/>
        </w:rPr>
        <w:tab/>
      </w:r>
      <w:r w:rsidRPr="007E400A">
        <w:rPr>
          <w:b/>
          <w:sz w:val="24"/>
        </w:rPr>
        <w:tab/>
      </w:r>
      <w:r w:rsidRPr="007E400A">
        <w:rPr>
          <w:b/>
          <w:sz w:val="24"/>
        </w:rPr>
        <w:tab/>
        <w:t>: 5343918478</w:t>
      </w:r>
    </w:p>
    <w:p w14:paraId="599351D4" w14:textId="6F0EF07A" w:rsidR="00B328A3" w:rsidRPr="007E400A" w:rsidRDefault="00B328A3" w:rsidP="008F6D14">
      <w:pPr>
        <w:pBdr>
          <w:top w:val="single" w:sz="4" w:space="1" w:color="auto"/>
          <w:left w:val="single" w:sz="4" w:space="1" w:color="auto"/>
          <w:bottom w:val="single" w:sz="4" w:space="4" w:color="auto"/>
          <w:right w:val="single" w:sz="4" w:space="2" w:color="auto"/>
        </w:pBdr>
        <w:spacing w:line="360" w:lineRule="auto"/>
        <w:ind w:right="4" w:firstLine="709"/>
        <w:rPr>
          <w:b/>
          <w:sz w:val="24"/>
        </w:rPr>
      </w:pPr>
      <w:r w:rsidRPr="007E400A">
        <w:rPr>
          <w:b/>
          <w:sz w:val="24"/>
        </w:rPr>
        <w:t>E-POSTA</w:t>
      </w:r>
      <w:r w:rsidRPr="007E400A">
        <w:rPr>
          <w:b/>
          <w:sz w:val="24"/>
        </w:rPr>
        <w:tab/>
      </w:r>
      <w:r w:rsidRPr="007E400A">
        <w:rPr>
          <w:b/>
          <w:sz w:val="24"/>
        </w:rPr>
        <w:tab/>
      </w:r>
      <w:r w:rsidRPr="007E400A">
        <w:rPr>
          <w:b/>
          <w:sz w:val="24"/>
        </w:rPr>
        <w:tab/>
      </w:r>
      <w:r w:rsidRPr="007E400A">
        <w:rPr>
          <w:b/>
          <w:sz w:val="24"/>
        </w:rPr>
        <w:tab/>
        <w:t>: s.tubcil@aydinlibiyoteknoloji.com</w:t>
      </w:r>
    </w:p>
    <w:p w14:paraId="03B70C15"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firstLine="709"/>
        <w:rPr>
          <w:b/>
          <w:sz w:val="24"/>
        </w:rPr>
      </w:pPr>
      <w:r w:rsidRPr="007E400A">
        <w:rPr>
          <w:b/>
          <w:sz w:val="24"/>
        </w:rPr>
        <w:t>DESTEK BAŞLAMA TARİHİ</w:t>
      </w:r>
      <w:r w:rsidRPr="007E400A">
        <w:rPr>
          <w:b/>
          <w:sz w:val="24"/>
        </w:rPr>
        <w:tab/>
        <w:t>: 01.01.2024</w:t>
      </w:r>
    </w:p>
    <w:p w14:paraId="205741D8" w14:textId="77777777" w:rsidR="00B328A3" w:rsidRPr="007E400A" w:rsidRDefault="00B328A3" w:rsidP="00016705">
      <w:pPr>
        <w:pBdr>
          <w:top w:val="single" w:sz="4" w:space="1" w:color="auto"/>
          <w:left w:val="single" w:sz="4" w:space="1" w:color="auto"/>
          <w:bottom w:val="single" w:sz="4" w:space="4" w:color="auto"/>
          <w:right w:val="single" w:sz="4" w:space="2" w:color="auto"/>
        </w:pBdr>
        <w:spacing w:line="360" w:lineRule="auto"/>
        <w:ind w:right="4" w:firstLine="709"/>
        <w:rPr>
          <w:b/>
          <w:sz w:val="24"/>
        </w:rPr>
      </w:pPr>
      <w:r w:rsidRPr="007E400A">
        <w:rPr>
          <w:b/>
          <w:sz w:val="24"/>
        </w:rPr>
        <w:t>DESTEK BİTİŞ TARİHİ</w:t>
      </w:r>
      <w:r w:rsidRPr="007E400A">
        <w:rPr>
          <w:b/>
          <w:sz w:val="24"/>
        </w:rPr>
        <w:tab/>
      </w:r>
      <w:r w:rsidRPr="007E400A">
        <w:rPr>
          <w:b/>
          <w:sz w:val="24"/>
        </w:rPr>
        <w:tab/>
        <w:t>: 30.06.2025 </w:t>
      </w:r>
    </w:p>
    <w:p w14:paraId="73B8F0F5" w14:textId="77777777" w:rsidR="00915131" w:rsidRPr="007E400A" w:rsidRDefault="00915131" w:rsidP="00016705">
      <w:pPr>
        <w:pStyle w:val="BodyText"/>
        <w:spacing w:line="360" w:lineRule="auto"/>
        <w:rPr>
          <w:sz w:val="20"/>
        </w:rPr>
      </w:pPr>
    </w:p>
    <w:p w14:paraId="1900D35A" w14:textId="77777777" w:rsidR="00915131" w:rsidRPr="007E400A" w:rsidRDefault="00915131" w:rsidP="00016705">
      <w:pPr>
        <w:pStyle w:val="BodyText"/>
        <w:spacing w:line="360" w:lineRule="auto"/>
        <w:rPr>
          <w:sz w:val="20"/>
        </w:rPr>
      </w:pPr>
    </w:p>
    <w:p w14:paraId="4FB8F059" w14:textId="77777777" w:rsidR="00915131" w:rsidRPr="007E400A" w:rsidRDefault="00915131" w:rsidP="00016705">
      <w:pPr>
        <w:pStyle w:val="BodyText"/>
        <w:spacing w:line="360" w:lineRule="auto"/>
        <w:rPr>
          <w:sz w:val="20"/>
        </w:rPr>
      </w:pPr>
    </w:p>
    <w:p w14:paraId="04E95935" w14:textId="77777777" w:rsidR="00915131" w:rsidRPr="007E400A" w:rsidRDefault="00915131" w:rsidP="00016705">
      <w:pPr>
        <w:pStyle w:val="BodyText"/>
        <w:spacing w:before="3" w:line="360" w:lineRule="auto"/>
        <w:rPr>
          <w:sz w:val="16"/>
        </w:rPr>
      </w:pPr>
    </w:p>
    <w:p w14:paraId="70862D4A" w14:textId="77777777" w:rsidR="00B328A3" w:rsidRPr="007E400A" w:rsidRDefault="00B328A3" w:rsidP="00016705">
      <w:pPr>
        <w:spacing w:before="91" w:line="360" w:lineRule="auto"/>
        <w:ind w:right="112"/>
        <w:jc w:val="right"/>
        <w:rPr>
          <w:b/>
          <w:sz w:val="28"/>
        </w:rPr>
      </w:pPr>
      <w:r w:rsidRPr="007E400A">
        <w:rPr>
          <w:b/>
          <w:sz w:val="28"/>
        </w:rPr>
        <w:t>TÜBİTAK</w:t>
      </w:r>
    </w:p>
    <w:p w14:paraId="0A511398" w14:textId="77777777" w:rsidR="00915131" w:rsidRPr="007E400A" w:rsidRDefault="00915131" w:rsidP="00016705">
      <w:pPr>
        <w:spacing w:line="360" w:lineRule="auto"/>
        <w:jc w:val="right"/>
        <w:rPr>
          <w:sz w:val="28"/>
        </w:rPr>
        <w:sectPr w:rsidR="00915131" w:rsidRPr="007E400A">
          <w:headerReference w:type="default" r:id="rId8"/>
          <w:type w:val="continuous"/>
          <w:pgSz w:w="11910" w:h="16840"/>
          <w:pgMar w:top="1580" w:right="1020" w:bottom="280" w:left="1600" w:header="708" w:footer="708" w:gutter="0"/>
          <w:cols w:space="708"/>
        </w:sectPr>
      </w:pPr>
    </w:p>
    <w:sdt>
      <w:sdtPr>
        <w:rPr>
          <w:rFonts w:ascii="Times New Roman" w:eastAsia="Arial" w:hAnsi="Times New Roman" w:cs="Arial"/>
          <w:b/>
          <w:bCs/>
          <w:color w:val="auto"/>
          <w:sz w:val="20"/>
          <w:szCs w:val="20"/>
          <w:lang w:eastAsia="ar-SA"/>
        </w:rPr>
        <w:id w:val="699433341"/>
        <w:docPartObj>
          <w:docPartGallery w:val="Table of Contents"/>
          <w:docPartUnique/>
        </w:docPartObj>
      </w:sdtPr>
      <w:sdtEndPr>
        <w:rPr>
          <w:rFonts w:ascii="Arial" w:hAnsi="Arial"/>
          <w:b w:val="0"/>
          <w:bCs w:val="0"/>
          <w:sz w:val="22"/>
          <w:szCs w:val="22"/>
          <w:lang w:eastAsia="en-US"/>
        </w:rPr>
      </w:sdtEndPr>
      <w:sdtContent>
        <w:p w14:paraId="7D918682" w14:textId="77777777" w:rsidR="00E01396" w:rsidRPr="007E400A" w:rsidRDefault="00E01396" w:rsidP="00016705">
          <w:pPr>
            <w:pStyle w:val="TOCHeading"/>
            <w:spacing w:line="360" w:lineRule="auto"/>
            <w:rPr>
              <w:rFonts w:ascii="Arial" w:hAnsi="Arial" w:cs="Arial"/>
            </w:rPr>
          </w:pPr>
          <w:r w:rsidRPr="007E400A">
            <w:rPr>
              <w:rFonts w:ascii="Arial" w:hAnsi="Arial" w:cs="Arial"/>
            </w:rPr>
            <w:t>İçindekiler Tablosu</w:t>
          </w:r>
        </w:p>
        <w:p w14:paraId="52E22648" w14:textId="77777777" w:rsidR="00E01396" w:rsidRPr="007E400A" w:rsidRDefault="00E01396" w:rsidP="00016705">
          <w:pPr>
            <w:pStyle w:val="TOC1"/>
            <w:spacing w:before="120" w:line="360" w:lineRule="auto"/>
            <w:rPr>
              <w:rFonts w:ascii="Arial" w:hAnsi="Arial" w:cs="Arial"/>
            </w:rPr>
          </w:pPr>
          <w:r w:rsidRPr="007E400A">
            <w:rPr>
              <w:rFonts w:ascii="Arial" w:hAnsi="Arial" w:cs="Arial"/>
              <w:b/>
              <w:sz w:val="22"/>
              <w:szCs w:val="22"/>
            </w:rPr>
            <w:t>A. Dönem Raporu (AGY320)</w:t>
          </w:r>
          <w:r w:rsidRPr="007E400A">
            <w:rPr>
              <w:rFonts w:ascii="Arial" w:hAnsi="Arial" w:cs="Arial"/>
            </w:rPr>
            <w:ptab w:relativeTo="margin" w:alignment="right" w:leader="dot"/>
          </w:r>
          <w:r w:rsidRPr="007E400A">
            <w:rPr>
              <w:rFonts w:ascii="Arial" w:hAnsi="Arial" w:cs="Arial"/>
              <w:b/>
              <w:bCs/>
            </w:rPr>
            <w:t>3</w:t>
          </w:r>
        </w:p>
        <w:p w14:paraId="48E37824" w14:textId="77777777" w:rsidR="00E01396" w:rsidRPr="007E400A" w:rsidRDefault="00E01396" w:rsidP="00016705">
          <w:pPr>
            <w:pStyle w:val="TOC2"/>
            <w:spacing w:before="120" w:line="360" w:lineRule="auto"/>
            <w:ind w:left="216"/>
            <w:rPr>
              <w:rFonts w:ascii="Arial" w:hAnsi="Arial" w:cs="Arial"/>
              <w:b/>
            </w:rPr>
          </w:pPr>
          <w:r w:rsidRPr="007E400A">
            <w:rPr>
              <w:rFonts w:ascii="Arial" w:hAnsi="Arial" w:cs="Arial"/>
              <w:b/>
              <w:sz w:val="22"/>
              <w:szCs w:val="22"/>
            </w:rPr>
            <w:t>1. Dönem Faaliyetleri</w:t>
          </w:r>
          <w:r w:rsidRPr="007E400A">
            <w:rPr>
              <w:rFonts w:ascii="Arial" w:hAnsi="Arial" w:cs="Arial"/>
              <w:b/>
            </w:rPr>
            <w:ptab w:relativeTo="margin" w:alignment="right" w:leader="dot"/>
          </w:r>
          <w:r w:rsidRPr="007E400A">
            <w:rPr>
              <w:rFonts w:ascii="Arial" w:hAnsi="Arial" w:cs="Arial"/>
              <w:b/>
            </w:rPr>
            <w:t>3</w:t>
          </w:r>
        </w:p>
        <w:p w14:paraId="5984CAB4" w14:textId="689DECEF" w:rsidR="00E01396" w:rsidRDefault="00E01396" w:rsidP="00016705">
          <w:pPr>
            <w:pStyle w:val="TOC3"/>
            <w:spacing w:before="120" w:line="360" w:lineRule="auto"/>
            <w:ind w:left="446"/>
            <w:rPr>
              <w:rFonts w:ascii="Arial" w:hAnsi="Arial" w:cs="Arial"/>
            </w:rPr>
          </w:pPr>
          <w:r w:rsidRPr="007E400A">
            <w:rPr>
              <w:rFonts w:ascii="Arial" w:hAnsi="Arial" w:cs="Arial"/>
              <w:sz w:val="22"/>
              <w:szCs w:val="22"/>
            </w:rPr>
            <w:t xml:space="preserve">1.1. </w:t>
          </w:r>
          <w:r w:rsidR="0009723F">
            <w:rPr>
              <w:rFonts w:ascii="Arial" w:hAnsi="Arial" w:cs="Arial"/>
              <w:sz w:val="22"/>
              <w:szCs w:val="22"/>
            </w:rPr>
            <w:t>1.</w:t>
          </w:r>
          <w:r w:rsidRPr="007E400A">
            <w:rPr>
              <w:rFonts w:ascii="Arial" w:hAnsi="Arial" w:cs="Arial"/>
              <w:sz w:val="22"/>
              <w:szCs w:val="22"/>
            </w:rPr>
            <w:t>İş Paketinde Gerçekleşen Faaliyet Bilgileri</w:t>
          </w:r>
          <w:r w:rsidRPr="007E400A">
            <w:rPr>
              <w:rFonts w:ascii="Arial" w:hAnsi="Arial" w:cs="Arial"/>
            </w:rPr>
            <w:ptab w:relativeTo="margin" w:alignment="right" w:leader="dot"/>
          </w:r>
          <w:r w:rsidRPr="007E400A">
            <w:rPr>
              <w:rFonts w:ascii="Arial" w:hAnsi="Arial" w:cs="Arial"/>
            </w:rPr>
            <w:t>3</w:t>
          </w:r>
        </w:p>
        <w:p w14:paraId="14F8E81D" w14:textId="65AA3A0B" w:rsidR="0009723F" w:rsidRDefault="0009723F" w:rsidP="00016705">
          <w:pPr>
            <w:pStyle w:val="TOC3"/>
            <w:spacing w:before="120" w:line="360" w:lineRule="auto"/>
            <w:ind w:left="446"/>
            <w:rPr>
              <w:rFonts w:ascii="Arial" w:hAnsi="Arial" w:cs="Arial"/>
            </w:rPr>
          </w:pPr>
          <w:r w:rsidRPr="007E400A">
            <w:rPr>
              <w:rFonts w:ascii="Arial" w:hAnsi="Arial" w:cs="Arial"/>
              <w:sz w:val="22"/>
              <w:szCs w:val="22"/>
            </w:rPr>
            <w:t xml:space="preserve">1.1. </w:t>
          </w:r>
          <w:r>
            <w:rPr>
              <w:rFonts w:ascii="Arial" w:hAnsi="Arial" w:cs="Arial"/>
              <w:sz w:val="22"/>
              <w:szCs w:val="22"/>
            </w:rPr>
            <w:t>2.</w:t>
          </w:r>
          <w:r w:rsidRPr="007E400A">
            <w:rPr>
              <w:rFonts w:ascii="Arial" w:hAnsi="Arial" w:cs="Arial"/>
              <w:sz w:val="22"/>
              <w:szCs w:val="22"/>
            </w:rPr>
            <w:t>İş Paketinde Gerçekleşen Faaliyet Bilgileri</w:t>
          </w:r>
          <w:r w:rsidRPr="007E400A">
            <w:rPr>
              <w:rFonts w:ascii="Arial" w:hAnsi="Arial" w:cs="Arial"/>
            </w:rPr>
            <w:ptab w:relativeTo="margin" w:alignment="right" w:leader="dot"/>
          </w:r>
          <w:r>
            <w:rPr>
              <w:rFonts w:ascii="Arial" w:hAnsi="Arial" w:cs="Arial"/>
            </w:rPr>
            <w:t>12</w:t>
          </w:r>
        </w:p>
        <w:p w14:paraId="453F48C8" w14:textId="747615AC" w:rsidR="0009723F" w:rsidRPr="007E400A" w:rsidRDefault="0009723F" w:rsidP="00016705">
          <w:pPr>
            <w:pStyle w:val="TOC3"/>
            <w:spacing w:before="120" w:line="360" w:lineRule="auto"/>
            <w:ind w:left="446"/>
            <w:rPr>
              <w:rFonts w:ascii="Arial" w:hAnsi="Arial" w:cs="Arial"/>
            </w:rPr>
          </w:pPr>
          <w:r w:rsidRPr="007E400A">
            <w:rPr>
              <w:rFonts w:ascii="Arial" w:hAnsi="Arial" w:cs="Arial"/>
              <w:sz w:val="22"/>
              <w:szCs w:val="22"/>
            </w:rPr>
            <w:t xml:space="preserve">1.1. </w:t>
          </w:r>
          <w:r>
            <w:rPr>
              <w:rFonts w:ascii="Arial" w:hAnsi="Arial" w:cs="Arial"/>
              <w:sz w:val="22"/>
              <w:szCs w:val="22"/>
            </w:rPr>
            <w:t>3.</w:t>
          </w:r>
          <w:r w:rsidRPr="007E400A">
            <w:rPr>
              <w:rFonts w:ascii="Arial" w:hAnsi="Arial" w:cs="Arial"/>
              <w:sz w:val="22"/>
              <w:szCs w:val="22"/>
            </w:rPr>
            <w:t>İş Paketinde Gerçekleşen Faaliyet Bilgileri</w:t>
          </w:r>
          <w:r w:rsidRPr="007E400A">
            <w:rPr>
              <w:rFonts w:ascii="Arial" w:hAnsi="Arial" w:cs="Arial"/>
            </w:rPr>
            <w:ptab w:relativeTo="margin" w:alignment="right" w:leader="dot"/>
          </w:r>
          <w:r>
            <w:rPr>
              <w:rFonts w:ascii="Arial" w:hAnsi="Arial" w:cs="Arial"/>
            </w:rPr>
            <w:t>17</w:t>
          </w:r>
        </w:p>
        <w:p w14:paraId="56613C1F" w14:textId="62AFF76B" w:rsidR="00E01396" w:rsidRPr="007E400A" w:rsidRDefault="00E01396" w:rsidP="00016705">
          <w:pPr>
            <w:pStyle w:val="TOC2"/>
            <w:spacing w:before="120" w:line="360" w:lineRule="auto"/>
            <w:ind w:left="216"/>
            <w:rPr>
              <w:rFonts w:ascii="Arial" w:hAnsi="Arial" w:cs="Arial"/>
              <w:b/>
            </w:rPr>
          </w:pPr>
          <w:r w:rsidRPr="007E400A">
            <w:rPr>
              <w:rFonts w:ascii="Arial" w:hAnsi="Arial" w:cs="Arial"/>
              <w:b/>
              <w:sz w:val="22"/>
              <w:szCs w:val="22"/>
            </w:rPr>
            <w:t>2. İş Planına Uygunluk</w:t>
          </w:r>
          <w:r w:rsidRPr="007E400A">
            <w:rPr>
              <w:rFonts w:ascii="Arial" w:hAnsi="Arial" w:cs="Arial"/>
              <w:b/>
            </w:rPr>
            <w:ptab w:relativeTo="margin" w:alignment="right" w:leader="dot"/>
          </w:r>
          <w:r w:rsidR="0009723F">
            <w:rPr>
              <w:rFonts w:ascii="Arial" w:hAnsi="Arial" w:cs="Arial"/>
              <w:b/>
            </w:rPr>
            <w:t>22</w:t>
          </w:r>
        </w:p>
        <w:p w14:paraId="6B4C5E35" w14:textId="15F0B7C0" w:rsidR="00E01396" w:rsidRPr="007E400A" w:rsidRDefault="00E01396" w:rsidP="00016705">
          <w:pPr>
            <w:pStyle w:val="TOC3"/>
            <w:spacing w:before="120" w:line="360" w:lineRule="auto"/>
            <w:ind w:left="446"/>
            <w:rPr>
              <w:rFonts w:ascii="Arial" w:hAnsi="Arial" w:cs="Arial"/>
            </w:rPr>
          </w:pPr>
          <w:r w:rsidRPr="007E400A">
            <w:rPr>
              <w:rFonts w:ascii="Arial" w:hAnsi="Arial" w:cs="Arial"/>
              <w:sz w:val="22"/>
              <w:szCs w:val="22"/>
            </w:rPr>
            <w:t xml:space="preserve">2.1. </w:t>
          </w:r>
          <w:r w:rsidR="00362093" w:rsidRPr="007E400A">
            <w:rPr>
              <w:rFonts w:ascii="Arial" w:hAnsi="Arial" w:cs="Arial"/>
              <w:sz w:val="22"/>
              <w:szCs w:val="22"/>
            </w:rPr>
            <w:t>Ara Çıktılar – Genel Mali Durum Tabloları</w:t>
          </w:r>
          <w:r w:rsidRPr="007E400A">
            <w:rPr>
              <w:rFonts w:ascii="Arial" w:hAnsi="Arial" w:cs="Arial"/>
            </w:rPr>
            <w:ptab w:relativeTo="margin" w:alignment="right" w:leader="dot"/>
          </w:r>
          <w:r w:rsidR="0009723F">
            <w:rPr>
              <w:rFonts w:ascii="Arial" w:hAnsi="Arial" w:cs="Arial"/>
            </w:rPr>
            <w:t>22</w:t>
          </w:r>
        </w:p>
        <w:p w14:paraId="7D03B65A" w14:textId="0DF2821D" w:rsidR="00E01396" w:rsidRPr="007E400A" w:rsidRDefault="00362093" w:rsidP="00016705">
          <w:pPr>
            <w:pStyle w:val="TOC2"/>
            <w:spacing w:before="120" w:after="120" w:line="360" w:lineRule="auto"/>
            <w:ind w:left="0" w:firstLine="0"/>
            <w:rPr>
              <w:rFonts w:ascii="Arial" w:hAnsi="Arial" w:cs="Arial"/>
            </w:rPr>
          </w:pPr>
          <w:r w:rsidRPr="007E400A">
            <w:rPr>
              <w:rFonts w:ascii="Arial" w:hAnsi="Arial" w:cs="Arial"/>
              <w:sz w:val="22"/>
              <w:szCs w:val="22"/>
            </w:rPr>
            <w:t>2.1</w:t>
          </w:r>
          <w:r w:rsidR="00E01396" w:rsidRPr="007E400A">
            <w:rPr>
              <w:rFonts w:ascii="Arial" w:hAnsi="Arial" w:cs="Arial"/>
              <w:sz w:val="22"/>
              <w:szCs w:val="22"/>
            </w:rPr>
            <w:t>.</w:t>
          </w:r>
          <w:r w:rsidRPr="007E400A">
            <w:rPr>
              <w:rFonts w:ascii="Arial" w:hAnsi="Arial" w:cs="Arial"/>
              <w:sz w:val="22"/>
              <w:szCs w:val="22"/>
            </w:rPr>
            <w:t>1.</w:t>
          </w:r>
          <w:r w:rsidR="00E01396" w:rsidRPr="007E400A">
            <w:rPr>
              <w:rFonts w:ascii="Arial" w:hAnsi="Arial" w:cs="Arial"/>
              <w:sz w:val="22"/>
              <w:szCs w:val="22"/>
            </w:rPr>
            <w:t xml:space="preserve"> </w:t>
          </w:r>
          <w:r w:rsidRPr="007E400A">
            <w:rPr>
              <w:rFonts w:ascii="Arial" w:hAnsi="Arial" w:cs="Arial"/>
              <w:sz w:val="22"/>
              <w:szCs w:val="22"/>
            </w:rPr>
            <w:t>Ara Çıktılar Karşılaştırma Tablosu</w:t>
          </w:r>
          <w:r w:rsidR="00E01396" w:rsidRPr="007E400A">
            <w:rPr>
              <w:rFonts w:ascii="Arial" w:hAnsi="Arial" w:cs="Arial"/>
            </w:rPr>
            <w:ptab w:relativeTo="margin" w:alignment="right" w:leader="dot"/>
          </w:r>
          <w:r w:rsidR="0009723F">
            <w:rPr>
              <w:rFonts w:ascii="Arial" w:hAnsi="Arial" w:cs="Arial"/>
            </w:rPr>
            <w:t>22</w:t>
          </w:r>
        </w:p>
        <w:p w14:paraId="18E835D6" w14:textId="14E2F79E" w:rsidR="00362093" w:rsidRPr="007E400A" w:rsidRDefault="00362093" w:rsidP="00016705">
          <w:pPr>
            <w:pStyle w:val="TOC2"/>
            <w:spacing w:before="120" w:after="120" w:line="360" w:lineRule="auto"/>
            <w:ind w:left="0" w:firstLine="0"/>
            <w:rPr>
              <w:rFonts w:ascii="Arial" w:hAnsi="Arial" w:cs="Arial"/>
            </w:rPr>
          </w:pPr>
          <w:r w:rsidRPr="007E400A">
            <w:rPr>
              <w:rFonts w:ascii="Arial" w:hAnsi="Arial" w:cs="Arial"/>
              <w:sz w:val="22"/>
              <w:szCs w:val="22"/>
            </w:rPr>
            <w:t xml:space="preserve">2.1.2. </w:t>
          </w:r>
          <w:r w:rsidR="009B65AC" w:rsidRPr="007E400A">
            <w:rPr>
              <w:rFonts w:ascii="Arial" w:hAnsi="Arial" w:cs="Arial"/>
              <w:sz w:val="22"/>
              <w:szCs w:val="22"/>
            </w:rPr>
            <w:t>Dönemler Bazında Gelir/Gider</w:t>
          </w:r>
          <w:r w:rsidRPr="007E400A">
            <w:rPr>
              <w:rFonts w:ascii="Arial" w:hAnsi="Arial" w:cs="Arial"/>
              <w:sz w:val="22"/>
              <w:szCs w:val="22"/>
            </w:rPr>
            <w:t xml:space="preserve"> Tablosu</w:t>
          </w:r>
          <w:r w:rsidRPr="007E400A">
            <w:rPr>
              <w:rFonts w:ascii="Arial" w:hAnsi="Arial" w:cs="Arial"/>
            </w:rPr>
            <w:ptab w:relativeTo="margin" w:alignment="right" w:leader="dot"/>
          </w:r>
          <w:r w:rsidR="0009723F">
            <w:rPr>
              <w:rFonts w:ascii="Arial" w:hAnsi="Arial" w:cs="Arial"/>
            </w:rPr>
            <w:t>23</w:t>
          </w:r>
        </w:p>
        <w:p w14:paraId="12779907" w14:textId="5544209E" w:rsidR="00E01396" w:rsidRPr="007E400A" w:rsidRDefault="00210301" w:rsidP="00016705">
          <w:pPr>
            <w:pStyle w:val="TOC2"/>
            <w:spacing w:before="120" w:line="360" w:lineRule="auto"/>
            <w:ind w:left="216"/>
            <w:rPr>
              <w:rFonts w:ascii="Arial" w:hAnsi="Arial" w:cs="Arial"/>
            </w:rPr>
          </w:pPr>
          <w:r w:rsidRPr="007E400A">
            <w:rPr>
              <w:rFonts w:ascii="Arial" w:hAnsi="Arial" w:cs="Arial"/>
              <w:sz w:val="22"/>
              <w:szCs w:val="22"/>
            </w:rPr>
            <w:t xml:space="preserve">    2.2.</w:t>
          </w:r>
          <w:r w:rsidR="00E01396" w:rsidRPr="007E400A">
            <w:rPr>
              <w:rFonts w:ascii="Arial" w:hAnsi="Arial" w:cs="Arial"/>
              <w:sz w:val="22"/>
              <w:szCs w:val="22"/>
            </w:rPr>
            <w:t xml:space="preserve"> </w:t>
          </w:r>
          <w:r w:rsidR="009B65AC" w:rsidRPr="007E400A">
            <w:rPr>
              <w:rFonts w:ascii="Arial" w:hAnsi="Arial" w:cs="Arial"/>
              <w:sz w:val="22"/>
              <w:szCs w:val="22"/>
            </w:rPr>
            <w:t>Dönemler Bazında Gider Tablosu</w:t>
          </w:r>
          <w:r w:rsidR="00E01396" w:rsidRPr="007E400A">
            <w:rPr>
              <w:rFonts w:ascii="Arial" w:hAnsi="Arial" w:cs="Arial"/>
            </w:rPr>
            <w:ptab w:relativeTo="margin" w:alignment="right" w:leader="dot"/>
          </w:r>
          <w:r w:rsidR="0009723F">
            <w:rPr>
              <w:rFonts w:ascii="Arial" w:hAnsi="Arial" w:cs="Arial"/>
            </w:rPr>
            <w:t>24</w:t>
          </w:r>
        </w:p>
        <w:p w14:paraId="3D0D8615" w14:textId="7B47EA81" w:rsidR="009B65AC" w:rsidRPr="007E400A" w:rsidRDefault="009B65AC" w:rsidP="00016705">
          <w:pPr>
            <w:pStyle w:val="TOC2"/>
            <w:spacing w:before="120" w:line="360" w:lineRule="auto"/>
            <w:ind w:left="216"/>
            <w:rPr>
              <w:rFonts w:ascii="Arial" w:hAnsi="Arial" w:cs="Arial"/>
            </w:rPr>
          </w:pPr>
          <w:r w:rsidRPr="007E400A">
            <w:rPr>
              <w:rFonts w:ascii="Arial" w:hAnsi="Arial" w:cs="Arial"/>
            </w:rPr>
            <w:t xml:space="preserve">    </w:t>
          </w:r>
          <w:r w:rsidRPr="007E400A">
            <w:rPr>
              <w:rFonts w:ascii="Arial" w:hAnsi="Arial" w:cs="Arial"/>
              <w:sz w:val="22"/>
              <w:szCs w:val="22"/>
            </w:rPr>
            <w:t>2.3. Değişiklik Bildirimi ve Bütçe Planlaması</w:t>
          </w:r>
          <w:r w:rsidRPr="007E400A">
            <w:rPr>
              <w:rFonts w:ascii="Arial" w:hAnsi="Arial" w:cs="Arial"/>
            </w:rPr>
            <w:ptab w:relativeTo="margin" w:alignment="right" w:leader="dot"/>
          </w:r>
          <w:r w:rsidR="0009723F">
            <w:rPr>
              <w:rFonts w:ascii="Arial" w:hAnsi="Arial" w:cs="Arial"/>
            </w:rPr>
            <w:t>25</w:t>
          </w:r>
        </w:p>
        <w:p w14:paraId="11365E9D" w14:textId="07C3FB1E" w:rsidR="00E01396" w:rsidRPr="007E400A" w:rsidRDefault="00A90F4A" w:rsidP="00016705">
          <w:pPr>
            <w:pStyle w:val="TOC2"/>
            <w:spacing w:before="120" w:line="360" w:lineRule="auto"/>
            <w:ind w:left="216"/>
            <w:rPr>
              <w:rFonts w:ascii="Arial" w:hAnsi="Arial" w:cs="Arial"/>
              <w:b/>
            </w:rPr>
          </w:pPr>
          <w:r w:rsidRPr="007E400A">
            <w:rPr>
              <w:rFonts w:ascii="Arial" w:hAnsi="Arial" w:cs="Arial"/>
              <w:b/>
              <w:sz w:val="22"/>
              <w:szCs w:val="22"/>
            </w:rPr>
            <w:t>3</w:t>
          </w:r>
          <w:r w:rsidR="00210301" w:rsidRPr="007E400A">
            <w:rPr>
              <w:rFonts w:ascii="Arial" w:hAnsi="Arial" w:cs="Arial"/>
              <w:b/>
              <w:sz w:val="22"/>
              <w:szCs w:val="22"/>
            </w:rPr>
            <w:t>. Dönem İçinde Kazanılan Teknik Yetkinlikler</w:t>
          </w:r>
          <w:r w:rsidR="00210301" w:rsidRPr="007E400A">
            <w:rPr>
              <w:rFonts w:ascii="Arial" w:hAnsi="Arial" w:cs="Arial"/>
              <w:b/>
            </w:rPr>
            <w:ptab w:relativeTo="margin" w:alignment="right" w:leader="dot"/>
          </w:r>
          <w:r w:rsidR="0009723F">
            <w:rPr>
              <w:rFonts w:ascii="Arial" w:hAnsi="Arial" w:cs="Arial"/>
              <w:b/>
            </w:rPr>
            <w:t>26</w:t>
          </w:r>
        </w:p>
        <w:p w14:paraId="6DD861EF" w14:textId="70B6734F" w:rsidR="00E01396" w:rsidRPr="007E400A" w:rsidRDefault="00A90F4A" w:rsidP="00016705">
          <w:pPr>
            <w:pStyle w:val="TOC2"/>
            <w:spacing w:before="120" w:line="360" w:lineRule="auto"/>
            <w:ind w:left="216"/>
            <w:rPr>
              <w:rFonts w:ascii="Arial" w:hAnsi="Arial" w:cs="Arial"/>
              <w:b/>
            </w:rPr>
          </w:pPr>
          <w:r w:rsidRPr="007E400A">
            <w:rPr>
              <w:rFonts w:ascii="Arial" w:hAnsi="Arial" w:cs="Arial"/>
              <w:b/>
              <w:sz w:val="22"/>
              <w:szCs w:val="22"/>
            </w:rPr>
            <w:t>4</w:t>
          </w:r>
          <w:r w:rsidR="00E01396" w:rsidRPr="007E400A">
            <w:rPr>
              <w:rFonts w:ascii="Arial" w:hAnsi="Arial" w:cs="Arial"/>
              <w:b/>
              <w:sz w:val="22"/>
              <w:szCs w:val="22"/>
            </w:rPr>
            <w:t xml:space="preserve">. İş </w:t>
          </w:r>
          <w:r w:rsidR="0009723F" w:rsidRPr="007E400A">
            <w:rPr>
              <w:rFonts w:ascii="Arial" w:hAnsi="Arial" w:cs="Arial"/>
              <w:b/>
              <w:sz w:val="22"/>
              <w:szCs w:val="22"/>
            </w:rPr>
            <w:t>Planı</w:t>
          </w:r>
          <w:r w:rsidR="00E01396" w:rsidRPr="007E400A">
            <w:rPr>
              <w:rFonts w:ascii="Arial" w:hAnsi="Arial" w:cs="Arial"/>
              <w:b/>
              <w:sz w:val="22"/>
              <w:szCs w:val="22"/>
            </w:rPr>
            <w:t xml:space="preserve"> İlerlemeleri </w:t>
          </w:r>
          <w:r w:rsidR="0009723F">
            <w:rPr>
              <w:rFonts w:ascii="Arial" w:hAnsi="Arial" w:cs="Arial"/>
              <w:b/>
              <w:sz w:val="22"/>
              <w:szCs w:val="22"/>
            </w:rPr>
            <w:t>v</w:t>
          </w:r>
          <w:r w:rsidR="00E01396" w:rsidRPr="007E400A">
            <w:rPr>
              <w:rFonts w:ascii="Arial" w:hAnsi="Arial" w:cs="Arial"/>
              <w:b/>
              <w:sz w:val="22"/>
              <w:szCs w:val="22"/>
            </w:rPr>
            <w:t>e Kazanımları</w:t>
          </w:r>
          <w:r w:rsidR="00E01396" w:rsidRPr="007E400A">
            <w:rPr>
              <w:rFonts w:ascii="Arial" w:hAnsi="Arial" w:cs="Arial"/>
              <w:b/>
            </w:rPr>
            <w:ptab w:relativeTo="margin" w:alignment="right" w:leader="dot"/>
          </w:r>
          <w:r w:rsidR="0009723F">
            <w:rPr>
              <w:rFonts w:ascii="Arial" w:hAnsi="Arial" w:cs="Arial"/>
              <w:b/>
            </w:rPr>
            <w:t>28</w:t>
          </w:r>
        </w:p>
        <w:p w14:paraId="13EFE6BB" w14:textId="5B8E47A9" w:rsidR="00E01396" w:rsidRPr="007E400A" w:rsidRDefault="00A90F4A" w:rsidP="00016705">
          <w:pPr>
            <w:pStyle w:val="TOC1"/>
            <w:spacing w:before="120" w:line="360" w:lineRule="auto"/>
            <w:rPr>
              <w:rFonts w:ascii="Arial" w:hAnsi="Arial" w:cs="Arial"/>
            </w:rPr>
          </w:pPr>
          <w:r w:rsidRPr="007E400A">
            <w:rPr>
              <w:rFonts w:ascii="Arial" w:hAnsi="Arial" w:cs="Arial"/>
              <w:b/>
              <w:sz w:val="22"/>
              <w:szCs w:val="22"/>
            </w:rPr>
            <w:t>B</w:t>
          </w:r>
          <w:r w:rsidR="00E01396" w:rsidRPr="007E400A">
            <w:rPr>
              <w:rFonts w:ascii="Arial" w:hAnsi="Arial" w:cs="Arial"/>
              <w:b/>
              <w:sz w:val="22"/>
              <w:szCs w:val="22"/>
            </w:rPr>
            <w:t>. İş Planı Sonuç Raporu (AGY352)</w:t>
          </w:r>
          <w:r w:rsidR="00E01396" w:rsidRPr="007E400A">
            <w:rPr>
              <w:rFonts w:ascii="Arial" w:hAnsi="Arial" w:cs="Arial"/>
            </w:rPr>
            <w:ptab w:relativeTo="margin" w:alignment="right" w:leader="dot"/>
          </w:r>
          <w:r w:rsidR="0009723F">
            <w:rPr>
              <w:rFonts w:ascii="Arial" w:hAnsi="Arial" w:cs="Arial"/>
              <w:b/>
              <w:bCs/>
            </w:rPr>
            <w:t>33</w:t>
          </w:r>
        </w:p>
        <w:p w14:paraId="757349E1" w14:textId="77777777" w:rsidR="00E01396" w:rsidRPr="007E400A" w:rsidRDefault="00E01396" w:rsidP="00016705">
          <w:pPr>
            <w:spacing w:line="360" w:lineRule="auto"/>
          </w:pPr>
        </w:p>
        <w:p w14:paraId="62E6348C" w14:textId="77777777" w:rsidR="00E01396" w:rsidRPr="007E400A" w:rsidRDefault="00000000" w:rsidP="00016705">
          <w:pPr>
            <w:widowControl/>
            <w:suppressAutoHyphens/>
            <w:autoSpaceDE/>
            <w:autoSpaceDN/>
            <w:spacing w:line="360" w:lineRule="auto"/>
          </w:pPr>
        </w:p>
      </w:sdtContent>
    </w:sdt>
    <w:p w14:paraId="5781E4E6" w14:textId="77777777" w:rsidR="00915131" w:rsidRPr="007E400A" w:rsidRDefault="00915131" w:rsidP="00016705">
      <w:pPr>
        <w:pStyle w:val="BodyText"/>
        <w:spacing w:before="5" w:line="360" w:lineRule="auto"/>
        <w:rPr>
          <w:sz w:val="29"/>
        </w:rPr>
      </w:pPr>
    </w:p>
    <w:p w14:paraId="2A93B73F" w14:textId="48B22C4B" w:rsidR="007D1B21" w:rsidRPr="007E400A" w:rsidRDefault="007D1B21" w:rsidP="00016705">
      <w:pPr>
        <w:spacing w:line="360" w:lineRule="auto"/>
        <w:rPr>
          <w:rFonts w:ascii="Times New Roman" w:hAnsi="Times New Roman"/>
        </w:rPr>
      </w:pPr>
    </w:p>
    <w:p w14:paraId="4E69630E" w14:textId="77777777" w:rsidR="007D1B21" w:rsidRPr="007E400A" w:rsidRDefault="007D1B21" w:rsidP="00016705">
      <w:pPr>
        <w:spacing w:line="360" w:lineRule="auto"/>
        <w:rPr>
          <w:rFonts w:ascii="Times New Roman" w:hAnsi="Times New Roman"/>
        </w:rPr>
      </w:pPr>
    </w:p>
    <w:p w14:paraId="65CCDED5" w14:textId="77777777" w:rsidR="007D1B21" w:rsidRPr="007E400A" w:rsidRDefault="007D1B21" w:rsidP="00016705">
      <w:pPr>
        <w:spacing w:line="360" w:lineRule="auto"/>
        <w:rPr>
          <w:rFonts w:ascii="Times New Roman" w:hAnsi="Times New Roman"/>
        </w:rPr>
      </w:pPr>
    </w:p>
    <w:p w14:paraId="73DAA106" w14:textId="77777777" w:rsidR="007D1B21" w:rsidRPr="007E400A" w:rsidRDefault="007D1B21" w:rsidP="00016705">
      <w:pPr>
        <w:spacing w:line="360" w:lineRule="auto"/>
        <w:rPr>
          <w:rFonts w:ascii="Times New Roman" w:hAnsi="Times New Roman"/>
        </w:rPr>
      </w:pPr>
    </w:p>
    <w:p w14:paraId="7CB20547" w14:textId="77777777" w:rsidR="007D1B21" w:rsidRPr="007E400A" w:rsidRDefault="007D1B21" w:rsidP="00016705">
      <w:pPr>
        <w:spacing w:line="360" w:lineRule="auto"/>
        <w:rPr>
          <w:rFonts w:ascii="Times New Roman" w:hAnsi="Times New Roman"/>
        </w:rPr>
      </w:pPr>
    </w:p>
    <w:p w14:paraId="04F0D248" w14:textId="77777777" w:rsidR="007D1B21" w:rsidRPr="007E400A" w:rsidRDefault="007D1B21" w:rsidP="00016705">
      <w:pPr>
        <w:spacing w:line="360" w:lineRule="auto"/>
        <w:rPr>
          <w:rFonts w:ascii="Times New Roman" w:hAnsi="Times New Roman"/>
        </w:rPr>
      </w:pPr>
    </w:p>
    <w:p w14:paraId="4A6B773D" w14:textId="77777777" w:rsidR="007D1B21" w:rsidRPr="007E400A" w:rsidRDefault="007D1B21" w:rsidP="00016705">
      <w:pPr>
        <w:spacing w:line="360" w:lineRule="auto"/>
        <w:rPr>
          <w:rFonts w:ascii="Times New Roman" w:hAnsi="Times New Roman"/>
        </w:rPr>
      </w:pPr>
    </w:p>
    <w:p w14:paraId="42BA7507" w14:textId="77777777" w:rsidR="007D1B21" w:rsidRPr="007E400A" w:rsidRDefault="007D1B21" w:rsidP="00016705">
      <w:pPr>
        <w:spacing w:line="360" w:lineRule="auto"/>
        <w:rPr>
          <w:rFonts w:ascii="Times New Roman" w:hAnsi="Times New Roman"/>
        </w:rPr>
      </w:pPr>
    </w:p>
    <w:p w14:paraId="56919218" w14:textId="77777777" w:rsidR="007D1B21" w:rsidRPr="007E400A" w:rsidRDefault="007D1B21" w:rsidP="00016705">
      <w:pPr>
        <w:spacing w:line="360" w:lineRule="auto"/>
        <w:rPr>
          <w:rFonts w:ascii="Times New Roman" w:hAnsi="Times New Roman"/>
        </w:rPr>
      </w:pPr>
    </w:p>
    <w:p w14:paraId="765A18A0" w14:textId="310F5C88" w:rsidR="007D1B21" w:rsidRPr="007E400A" w:rsidRDefault="007D1B21" w:rsidP="00016705">
      <w:pPr>
        <w:spacing w:line="360" w:lineRule="auto"/>
        <w:rPr>
          <w:rFonts w:ascii="Times New Roman" w:hAnsi="Times New Roman"/>
        </w:rPr>
      </w:pPr>
    </w:p>
    <w:p w14:paraId="2951DFF1" w14:textId="6B6C1427" w:rsidR="007D1B21" w:rsidRPr="007E400A" w:rsidRDefault="007D1B21" w:rsidP="00016705">
      <w:pPr>
        <w:spacing w:line="360" w:lineRule="auto"/>
        <w:rPr>
          <w:rFonts w:ascii="Times New Roman" w:hAnsi="Times New Roman"/>
        </w:rPr>
      </w:pPr>
    </w:p>
    <w:p w14:paraId="2C4E0E23" w14:textId="77777777" w:rsidR="00915131" w:rsidRPr="007E400A" w:rsidRDefault="00915131" w:rsidP="00016705">
      <w:pPr>
        <w:spacing w:line="360" w:lineRule="auto"/>
        <w:rPr>
          <w:rFonts w:ascii="Times New Roman" w:hAnsi="Times New Roman"/>
        </w:rPr>
        <w:sectPr w:rsidR="00915131" w:rsidRPr="007E400A">
          <w:footerReference w:type="default" r:id="rId9"/>
          <w:pgSz w:w="11910" w:h="16840"/>
          <w:pgMar w:top="1580" w:right="1020" w:bottom="940" w:left="1600" w:header="0" w:footer="753" w:gutter="0"/>
          <w:pgNumType w:start="2"/>
          <w:cols w:space="708"/>
        </w:sectPr>
      </w:pPr>
    </w:p>
    <w:p w14:paraId="1924F0A8" w14:textId="77777777" w:rsidR="00915131" w:rsidRPr="007E400A" w:rsidRDefault="00A405A2" w:rsidP="00016705">
      <w:pPr>
        <w:pStyle w:val="BodyText"/>
        <w:spacing w:line="360" w:lineRule="auto"/>
        <w:ind w:left="101"/>
        <w:rPr>
          <w:rFonts w:ascii="Times New Roman"/>
          <w:b w:val="0"/>
          <w:sz w:val="20"/>
        </w:rPr>
      </w:pPr>
      <w:r w:rsidRPr="007E400A">
        <w:rPr>
          <w:rFonts w:ascii="Times New Roman"/>
          <w:b w:val="0"/>
          <w:noProof/>
          <w:sz w:val="20"/>
          <w:lang w:eastAsia="tr-TR"/>
        </w:rPr>
        <w:lastRenderedPageBreak/>
        <mc:AlternateContent>
          <mc:Choice Requires="wps">
            <w:drawing>
              <wp:inline distT="0" distB="0" distL="0" distR="0" wp14:anchorId="2EB14CAD" wp14:editId="62D7666E">
                <wp:extent cx="5754370" cy="952500"/>
                <wp:effectExtent l="0" t="0" r="17780" b="19050"/>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4370" cy="9525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B5D39D" w14:textId="3655426C" w:rsidR="00915131" w:rsidRPr="005B6C1A" w:rsidRDefault="00475602" w:rsidP="00F35A24">
                            <w:pPr>
                              <w:pStyle w:val="BodyText"/>
                              <w:spacing w:before="15" w:line="276" w:lineRule="auto"/>
                              <w:ind w:left="103" w:right="97"/>
                              <w:jc w:val="both"/>
                            </w:pPr>
                            <w:r w:rsidRPr="005B6C1A">
                              <w:t>AGY312-01 İş Planı İlerleme Raporu “1812- Yatırım Tabanlı Girişimcilik Destek</w:t>
                            </w:r>
                            <w:r w:rsidRPr="005B6C1A">
                              <w:rPr>
                                <w:spacing w:val="1"/>
                              </w:rPr>
                              <w:t xml:space="preserve"> </w:t>
                            </w:r>
                            <w:r w:rsidRPr="005B6C1A">
                              <w:t>Programı – BiGG Yatırım - İş Planı İlerleme Raporu Hazırlama Kılavuzu” dikkate</w:t>
                            </w:r>
                            <w:r w:rsidRPr="005B6C1A">
                              <w:rPr>
                                <w:spacing w:val="1"/>
                              </w:rPr>
                              <w:t xml:space="preserve"> </w:t>
                            </w:r>
                            <w:r w:rsidRPr="005B6C1A">
                              <w:t>alınarak hazırlanmalı, uygulamayla ilgili esaslara ihtiyaç duyulduğunda “</w:t>
                            </w:r>
                            <w:r w:rsidR="00B36F63" w:rsidRPr="005B6C1A">
                              <w:t xml:space="preserve">TÜBİTAK 1812 - Yatırım Tabanlı </w:t>
                            </w:r>
                            <w:r w:rsidRPr="005B6C1A">
                              <w:t>Girişimcilik</w:t>
                            </w:r>
                            <w:r w:rsidRPr="005B6C1A">
                              <w:rPr>
                                <w:spacing w:val="1"/>
                              </w:rPr>
                              <w:t xml:space="preserve"> </w:t>
                            </w:r>
                            <w:r w:rsidRPr="005B6C1A">
                              <w:t>Destek</w:t>
                            </w:r>
                            <w:r w:rsidRPr="005B6C1A">
                              <w:rPr>
                                <w:spacing w:val="-2"/>
                              </w:rPr>
                              <w:t xml:space="preserve"> </w:t>
                            </w:r>
                            <w:r w:rsidRPr="005B6C1A">
                              <w:t>Programı</w:t>
                            </w:r>
                            <w:r w:rsidRPr="005B6C1A">
                              <w:rPr>
                                <w:spacing w:val="-1"/>
                              </w:rPr>
                              <w:t xml:space="preserve"> </w:t>
                            </w:r>
                            <w:r w:rsidRPr="005B6C1A">
                              <w:t>Uygulama</w:t>
                            </w:r>
                            <w:r w:rsidRPr="005B6C1A">
                              <w:rPr>
                                <w:spacing w:val="-1"/>
                              </w:rPr>
                              <w:t xml:space="preserve"> </w:t>
                            </w:r>
                            <w:r w:rsidRPr="005B6C1A">
                              <w:t>Esasları”ndan</w:t>
                            </w:r>
                            <w:r w:rsidRPr="005B6C1A">
                              <w:rPr>
                                <w:spacing w:val="-1"/>
                              </w:rPr>
                              <w:t xml:space="preserve"> </w:t>
                            </w:r>
                            <w:r w:rsidRPr="005B6C1A">
                              <w:t>yararlanılmalıdır.</w:t>
                            </w:r>
                          </w:p>
                        </w:txbxContent>
                      </wps:txbx>
                      <wps:bodyPr rot="0" vert="horz" wrap="square" lIns="0" tIns="0" rIns="0" bIns="0" anchor="t" anchorCtr="0" upright="1">
                        <a:noAutofit/>
                      </wps:bodyPr>
                    </wps:wsp>
                  </a:graphicData>
                </a:graphic>
              </wp:inline>
            </w:drawing>
          </mc:Choice>
          <mc:Fallback>
            <w:pict>
              <v:shapetype w14:anchorId="2EB14CAD" id="_x0000_t202" coordsize="21600,21600" o:spt="202" path="m,l,21600r21600,l21600,xe">
                <v:stroke joinstyle="miter"/>
                <v:path gradientshapeok="t" o:connecttype="rect"/>
              </v:shapetype>
              <v:shape id="Text Box 8" o:spid="_x0000_s1026" type="#_x0000_t202" style="width:453.1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" filled="f" strokeweight=".48pt">
                <v:textbox inset="0,0,0,0">
                  <w:txbxContent>
                    <w:p w14:paraId="0CB5D39D" w14:textId="3655426C" w:rsidR="00915131" w:rsidRPr="005B6C1A" w:rsidRDefault="00475602" w:rsidP="00F35A24">
                      <w:pPr>
                        <w:pStyle w:val="BodyText"/>
                        <w:spacing w:before="15" w:line="276" w:lineRule="auto"/>
                        <w:ind w:left="103" w:right="97"/>
                        <w:jc w:val="both"/>
                      </w:pPr>
                      <w:r w:rsidRPr="005B6C1A">
                        <w:t>AGY312-01 İş Planı İlerleme Raporu “1812- Yatırım Tabanlı Girişimcilik Destek</w:t>
                      </w:r>
                      <w:r w:rsidRPr="005B6C1A">
                        <w:rPr>
                          <w:spacing w:val="1"/>
                        </w:rPr>
                        <w:t xml:space="preserve"> </w:t>
                      </w:r>
                      <w:r w:rsidRPr="005B6C1A">
                        <w:t>Programı – BiGG Yatırım - İş Planı İlerleme Raporu Hazırlama Kılavuzu” dikkate</w:t>
                      </w:r>
                      <w:r w:rsidRPr="005B6C1A">
                        <w:rPr>
                          <w:spacing w:val="1"/>
                        </w:rPr>
                        <w:t xml:space="preserve"> </w:t>
                      </w:r>
                      <w:r w:rsidRPr="005B6C1A">
                        <w:t>alınarak hazırlanmalı, uygulamayla ilgili esaslara ihtiyaç duyulduğunda “</w:t>
                      </w:r>
                      <w:r w:rsidR="00B36F63" w:rsidRPr="005B6C1A">
                        <w:t xml:space="preserve">TÜBİTAK 1812 - Yatırım Tabanlı </w:t>
                      </w:r>
                      <w:r w:rsidRPr="005B6C1A">
                        <w:t>Girişimcilik</w:t>
                      </w:r>
                      <w:r w:rsidRPr="005B6C1A">
                        <w:rPr>
                          <w:spacing w:val="1"/>
                        </w:rPr>
                        <w:t xml:space="preserve"> </w:t>
                      </w:r>
                      <w:r w:rsidRPr="005B6C1A">
                        <w:t>Destek</w:t>
                      </w:r>
                      <w:r w:rsidRPr="005B6C1A">
                        <w:rPr>
                          <w:spacing w:val="-2"/>
                        </w:rPr>
                        <w:t xml:space="preserve"> </w:t>
                      </w:r>
                      <w:r w:rsidRPr="005B6C1A">
                        <w:t>Programı</w:t>
                      </w:r>
                      <w:r w:rsidRPr="005B6C1A">
                        <w:rPr>
                          <w:spacing w:val="-1"/>
                        </w:rPr>
                        <w:t xml:space="preserve"> </w:t>
                      </w:r>
                      <w:r w:rsidRPr="005B6C1A">
                        <w:t>Uygulama</w:t>
                      </w:r>
                      <w:r w:rsidRPr="005B6C1A">
                        <w:rPr>
                          <w:spacing w:val="-1"/>
                        </w:rPr>
                        <w:t xml:space="preserve"> </w:t>
                      </w:r>
                      <w:r w:rsidRPr="005B6C1A">
                        <w:t>Esasları”ndan</w:t>
                      </w:r>
                      <w:r w:rsidRPr="005B6C1A">
                        <w:rPr>
                          <w:spacing w:val="-1"/>
                        </w:rPr>
                        <w:t xml:space="preserve"> </w:t>
                      </w:r>
                      <w:r w:rsidRPr="005B6C1A">
                        <w:t>yararlanılmalıdır.</w:t>
                      </w:r>
                    </w:p>
                  </w:txbxContent>
                </v:textbox>
                <w10:anchorlock/>
              </v:shape>
            </w:pict>
          </mc:Fallback>
        </mc:AlternateContent>
      </w:r>
    </w:p>
    <w:p w14:paraId="393111C8" w14:textId="77777777" w:rsidR="00915131" w:rsidRPr="007E400A" w:rsidRDefault="00475602" w:rsidP="00016705">
      <w:pPr>
        <w:pStyle w:val="BodyText"/>
        <w:spacing w:before="207" w:line="360" w:lineRule="auto"/>
        <w:ind w:left="461"/>
      </w:pPr>
      <w:bookmarkStart w:id="0" w:name="_bookmark0"/>
      <w:bookmarkEnd w:id="0"/>
      <w:r w:rsidRPr="007E400A">
        <w:t>A.</w:t>
      </w:r>
      <w:r w:rsidRPr="007E400A">
        <w:rPr>
          <w:spacing w:val="75"/>
        </w:rPr>
        <w:t xml:space="preserve"> </w:t>
      </w:r>
      <w:r w:rsidRPr="007E400A">
        <w:t>DÖNEM RAPORU</w:t>
      </w:r>
      <w:r w:rsidRPr="007E400A">
        <w:rPr>
          <w:spacing w:val="-4"/>
        </w:rPr>
        <w:t xml:space="preserve"> </w:t>
      </w:r>
      <w:r w:rsidRPr="007E400A">
        <w:t>(AGY312)</w:t>
      </w:r>
    </w:p>
    <w:p w14:paraId="2A83FAB4" w14:textId="77777777" w:rsidR="00915131" w:rsidRPr="007E400A" w:rsidRDefault="00475602" w:rsidP="00016705">
      <w:pPr>
        <w:pStyle w:val="ListParagraph"/>
        <w:numPr>
          <w:ilvl w:val="0"/>
          <w:numId w:val="2"/>
        </w:numPr>
        <w:tabs>
          <w:tab w:val="left" w:pos="663"/>
          <w:tab w:val="left" w:pos="664"/>
        </w:tabs>
        <w:spacing w:before="121" w:line="360" w:lineRule="auto"/>
        <w:ind w:hanging="421"/>
        <w:rPr>
          <w:rFonts w:ascii="Arial" w:hAnsi="Arial"/>
          <w:b/>
        </w:rPr>
      </w:pPr>
      <w:bookmarkStart w:id="1" w:name="_bookmark1"/>
      <w:bookmarkEnd w:id="1"/>
      <w:r w:rsidRPr="007E400A">
        <w:rPr>
          <w:rFonts w:ascii="Arial" w:hAnsi="Arial"/>
          <w:b/>
        </w:rPr>
        <w:t>DÖNEM</w:t>
      </w:r>
      <w:r w:rsidRPr="007E400A">
        <w:rPr>
          <w:rFonts w:ascii="Arial" w:hAnsi="Arial"/>
          <w:b/>
          <w:spacing w:val="-6"/>
        </w:rPr>
        <w:t xml:space="preserve"> </w:t>
      </w:r>
      <w:r w:rsidRPr="007E400A">
        <w:rPr>
          <w:rFonts w:ascii="Arial" w:hAnsi="Arial"/>
          <w:b/>
        </w:rPr>
        <w:t>FAALİYETLERİ</w:t>
      </w:r>
    </w:p>
    <w:p w14:paraId="24358516" w14:textId="77777777" w:rsidR="00915131" w:rsidRPr="007E400A" w:rsidRDefault="00915131" w:rsidP="00016705">
      <w:pPr>
        <w:pStyle w:val="BodyText"/>
        <w:spacing w:before="10" w:line="360" w:lineRule="auto"/>
        <w:rPr>
          <w:sz w:val="21"/>
        </w:rPr>
      </w:pPr>
    </w:p>
    <w:p w14:paraId="343F7196" w14:textId="77777777" w:rsidR="00915131" w:rsidRPr="007E400A" w:rsidRDefault="00475602" w:rsidP="00016705">
      <w:pPr>
        <w:pStyle w:val="BodyText"/>
        <w:tabs>
          <w:tab w:val="left" w:pos="809"/>
        </w:tabs>
        <w:spacing w:line="360" w:lineRule="auto"/>
        <w:ind w:left="102"/>
      </w:pPr>
      <w:bookmarkStart w:id="2" w:name="_bookmark2"/>
      <w:bookmarkEnd w:id="2"/>
      <w:r w:rsidRPr="007E400A">
        <w:t>1.1.</w:t>
      </w:r>
      <w:r w:rsidRPr="007E400A">
        <w:tab/>
        <w:t>İŞ</w:t>
      </w:r>
      <w:r w:rsidRPr="007E400A">
        <w:rPr>
          <w:spacing w:val="-4"/>
        </w:rPr>
        <w:t xml:space="preserve"> </w:t>
      </w:r>
      <w:r w:rsidRPr="007E400A">
        <w:t>PAKETİNDE</w:t>
      </w:r>
      <w:r w:rsidRPr="007E400A">
        <w:rPr>
          <w:spacing w:val="-3"/>
        </w:rPr>
        <w:t xml:space="preserve"> </w:t>
      </w:r>
      <w:r w:rsidRPr="007E400A">
        <w:t>GERÇEKLEŞEN</w:t>
      </w:r>
      <w:r w:rsidRPr="007E400A">
        <w:rPr>
          <w:spacing w:val="-4"/>
        </w:rPr>
        <w:t xml:space="preserve"> </w:t>
      </w:r>
      <w:r w:rsidRPr="007E400A">
        <w:t>FAALİYET</w:t>
      </w:r>
      <w:r w:rsidRPr="007E400A">
        <w:rPr>
          <w:spacing w:val="-5"/>
        </w:rPr>
        <w:t xml:space="preserve"> </w:t>
      </w:r>
      <w:r w:rsidRPr="007E400A">
        <w:t>BİLGİLERİ</w:t>
      </w:r>
    </w:p>
    <w:p w14:paraId="610E26C4" w14:textId="77777777" w:rsidR="00915131" w:rsidRPr="007E400A" w:rsidRDefault="00915131" w:rsidP="00016705">
      <w:pPr>
        <w:pStyle w:val="BodyText"/>
        <w:spacing w:before="7" w:line="360" w:lineRule="auto"/>
        <w:rPr>
          <w:sz w:val="24"/>
        </w:rPr>
      </w:pPr>
    </w:p>
    <w:tbl>
      <w:tblPr>
        <w:tblW w:w="9102"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3827"/>
        <w:gridCol w:w="1418"/>
        <w:gridCol w:w="1872"/>
      </w:tblGrid>
      <w:tr w:rsidR="00B328A3" w:rsidRPr="007E400A" w14:paraId="6EEC3256" w14:textId="77777777" w:rsidTr="005166BC">
        <w:trPr>
          <w:trHeight w:val="680"/>
        </w:trPr>
        <w:tc>
          <w:tcPr>
            <w:tcW w:w="1985" w:type="dxa"/>
            <w:vAlign w:val="center"/>
          </w:tcPr>
          <w:p w14:paraId="7F0560D3" w14:textId="77777777" w:rsidR="00B328A3" w:rsidRPr="007E400A" w:rsidRDefault="00B328A3" w:rsidP="00016705">
            <w:pPr>
              <w:spacing w:line="360" w:lineRule="auto"/>
              <w:jc w:val="both"/>
              <w:rPr>
                <w:b/>
              </w:rPr>
            </w:pPr>
            <w:r w:rsidRPr="007E400A">
              <w:rPr>
                <w:b/>
              </w:rPr>
              <w:t>İş Planı Adı</w:t>
            </w:r>
          </w:p>
        </w:tc>
        <w:tc>
          <w:tcPr>
            <w:tcW w:w="7117" w:type="dxa"/>
            <w:gridSpan w:val="3"/>
            <w:vAlign w:val="center"/>
          </w:tcPr>
          <w:p w14:paraId="0C608C1F" w14:textId="77777777" w:rsidR="00B328A3" w:rsidRPr="007E400A" w:rsidRDefault="00B328A3" w:rsidP="00016705">
            <w:pPr>
              <w:tabs>
                <w:tab w:val="left" w:pos="3270"/>
              </w:tabs>
              <w:spacing w:line="360" w:lineRule="auto"/>
              <w:jc w:val="both"/>
            </w:pPr>
            <w:r w:rsidRPr="007E400A">
              <w:t>Anadolu’nun Yerel Buğday Çeşitlerinin Modern Genetik Islah Teknikleri ve Makine Öğrenmesi ile Değişen İklim Şartlarına Dayanıklı Hâle Getirilmesi</w:t>
            </w:r>
          </w:p>
        </w:tc>
      </w:tr>
      <w:tr w:rsidR="00B328A3" w:rsidRPr="007E400A" w14:paraId="7440A49E" w14:textId="77777777" w:rsidTr="005166BC">
        <w:trPr>
          <w:trHeight w:val="680"/>
        </w:trPr>
        <w:tc>
          <w:tcPr>
            <w:tcW w:w="1985" w:type="dxa"/>
            <w:vAlign w:val="center"/>
          </w:tcPr>
          <w:p w14:paraId="76540C78" w14:textId="77777777" w:rsidR="00B328A3" w:rsidRPr="007E400A" w:rsidRDefault="00B328A3" w:rsidP="00016705">
            <w:pPr>
              <w:spacing w:line="360" w:lineRule="auto"/>
              <w:jc w:val="both"/>
              <w:rPr>
                <w:b/>
              </w:rPr>
            </w:pPr>
            <w:r w:rsidRPr="007E400A">
              <w:rPr>
                <w:b/>
              </w:rPr>
              <w:t>İş Planı No</w:t>
            </w:r>
          </w:p>
        </w:tc>
        <w:tc>
          <w:tcPr>
            <w:tcW w:w="7117" w:type="dxa"/>
            <w:gridSpan w:val="3"/>
            <w:vAlign w:val="center"/>
          </w:tcPr>
          <w:p w14:paraId="116F41EC" w14:textId="77777777" w:rsidR="00B328A3" w:rsidRPr="007E400A" w:rsidRDefault="00B328A3" w:rsidP="00016705">
            <w:pPr>
              <w:spacing w:line="360" w:lineRule="auto"/>
              <w:jc w:val="both"/>
            </w:pPr>
            <w:r w:rsidRPr="007E400A">
              <w:t>2230086</w:t>
            </w:r>
          </w:p>
        </w:tc>
      </w:tr>
      <w:tr w:rsidR="00B328A3" w:rsidRPr="007E400A" w14:paraId="1BEA7885" w14:textId="77777777" w:rsidTr="005166BC">
        <w:trPr>
          <w:trHeight w:val="680"/>
        </w:trPr>
        <w:tc>
          <w:tcPr>
            <w:tcW w:w="1985" w:type="dxa"/>
            <w:vAlign w:val="center"/>
          </w:tcPr>
          <w:p w14:paraId="6EF82FD7" w14:textId="77777777" w:rsidR="00B328A3" w:rsidRPr="007E400A" w:rsidRDefault="00B328A3" w:rsidP="00016705">
            <w:pPr>
              <w:tabs>
                <w:tab w:val="left" w:pos="3270"/>
              </w:tabs>
              <w:spacing w:line="360" w:lineRule="auto"/>
              <w:jc w:val="both"/>
              <w:rPr>
                <w:b/>
              </w:rPr>
            </w:pPr>
            <w:r w:rsidRPr="007E400A">
              <w:rPr>
                <w:b/>
              </w:rPr>
              <w:t>İş Paketi No/Adı</w:t>
            </w:r>
            <w:r w:rsidRPr="007E400A">
              <w:rPr>
                <w:b/>
              </w:rPr>
              <w:tab/>
            </w:r>
          </w:p>
        </w:tc>
        <w:tc>
          <w:tcPr>
            <w:tcW w:w="7117" w:type="dxa"/>
            <w:gridSpan w:val="3"/>
            <w:vAlign w:val="center"/>
          </w:tcPr>
          <w:p w14:paraId="4250416B" w14:textId="77777777" w:rsidR="00B328A3" w:rsidRPr="007E400A" w:rsidRDefault="00B328A3" w:rsidP="00016705">
            <w:pPr>
              <w:spacing w:line="360" w:lineRule="auto"/>
              <w:jc w:val="both"/>
            </w:pPr>
            <w:r w:rsidRPr="007E400A">
              <w:t>2. Makine Öğrenmesi ile Genetik Seçilim</w:t>
            </w:r>
          </w:p>
        </w:tc>
      </w:tr>
      <w:tr w:rsidR="00B328A3" w:rsidRPr="007E400A" w14:paraId="4898C17A" w14:textId="77777777" w:rsidTr="005166BC">
        <w:trPr>
          <w:trHeight w:val="680"/>
        </w:trPr>
        <w:tc>
          <w:tcPr>
            <w:tcW w:w="1985" w:type="dxa"/>
            <w:vAlign w:val="center"/>
          </w:tcPr>
          <w:p w14:paraId="0D1E4735" w14:textId="77777777" w:rsidR="00B328A3" w:rsidRPr="007E400A" w:rsidRDefault="00B328A3" w:rsidP="00016705">
            <w:pPr>
              <w:spacing w:line="360" w:lineRule="auto"/>
              <w:jc w:val="both"/>
            </w:pPr>
            <w:r w:rsidRPr="007E400A">
              <w:rPr>
                <w:b/>
              </w:rPr>
              <w:t>Başlama-Bitiş Tarihi</w:t>
            </w:r>
          </w:p>
        </w:tc>
        <w:tc>
          <w:tcPr>
            <w:tcW w:w="3827" w:type="dxa"/>
            <w:vAlign w:val="center"/>
          </w:tcPr>
          <w:p w14:paraId="5D9E7B44" w14:textId="77777777" w:rsidR="00B328A3" w:rsidRPr="007E400A" w:rsidRDefault="00B328A3" w:rsidP="00016705">
            <w:pPr>
              <w:spacing w:line="360" w:lineRule="auto"/>
              <w:jc w:val="both"/>
            </w:pPr>
            <w:r w:rsidRPr="007E400A">
              <w:t>01.01.2024 - 31.10.2024</w:t>
            </w:r>
          </w:p>
        </w:tc>
        <w:tc>
          <w:tcPr>
            <w:tcW w:w="1418" w:type="dxa"/>
            <w:vAlign w:val="center"/>
          </w:tcPr>
          <w:p w14:paraId="23EBD6B1" w14:textId="77777777" w:rsidR="00B328A3" w:rsidRPr="007E400A" w:rsidRDefault="00B328A3" w:rsidP="00016705">
            <w:pPr>
              <w:spacing w:line="360" w:lineRule="auto"/>
              <w:jc w:val="both"/>
              <w:rPr>
                <w:b/>
              </w:rPr>
            </w:pPr>
            <w:r w:rsidRPr="007E400A">
              <w:rPr>
                <w:b/>
              </w:rPr>
              <w:t>Süresi (Ay)</w:t>
            </w:r>
          </w:p>
        </w:tc>
        <w:tc>
          <w:tcPr>
            <w:tcW w:w="1872" w:type="dxa"/>
            <w:vAlign w:val="center"/>
          </w:tcPr>
          <w:p w14:paraId="299808DD" w14:textId="77777777" w:rsidR="00B328A3" w:rsidRPr="007E400A" w:rsidRDefault="00B328A3" w:rsidP="00016705">
            <w:pPr>
              <w:spacing w:line="360" w:lineRule="auto"/>
              <w:jc w:val="center"/>
            </w:pPr>
            <w:r w:rsidRPr="007E400A">
              <w:t>10</w:t>
            </w:r>
          </w:p>
        </w:tc>
      </w:tr>
      <w:tr w:rsidR="00B328A3" w:rsidRPr="007E400A" w14:paraId="21DA0DE6" w14:textId="77777777" w:rsidTr="005166BC">
        <w:trPr>
          <w:trHeight w:val="2879"/>
        </w:trPr>
        <w:tc>
          <w:tcPr>
            <w:tcW w:w="9102" w:type="dxa"/>
            <w:gridSpan w:val="4"/>
          </w:tcPr>
          <w:p w14:paraId="27435231" w14:textId="77777777" w:rsidR="00B328A3" w:rsidRPr="007E400A" w:rsidRDefault="00B328A3" w:rsidP="00016705">
            <w:pPr>
              <w:spacing w:line="360" w:lineRule="auto"/>
              <w:jc w:val="both"/>
            </w:pPr>
          </w:p>
          <w:p w14:paraId="5CB4F8B7" w14:textId="585FB122" w:rsidR="00B328A3" w:rsidRPr="007E400A" w:rsidRDefault="00B328A3" w:rsidP="00016705">
            <w:pPr>
              <w:spacing w:line="360" w:lineRule="auto"/>
              <w:jc w:val="both"/>
              <w:rPr>
                <w:bCs/>
              </w:rPr>
            </w:pPr>
            <w:r w:rsidRPr="007E400A">
              <w:rPr>
                <w:b/>
              </w:rPr>
              <w:t>2024/</w:t>
            </w:r>
            <w:r w:rsidR="001E3066">
              <w:rPr>
                <w:b/>
              </w:rPr>
              <w:t>2</w:t>
            </w:r>
            <w:r w:rsidRPr="007E400A">
              <w:rPr>
                <w:b/>
              </w:rPr>
              <w:t xml:space="preserve">. Dönem başındaki durumu </w:t>
            </w:r>
            <w:r w:rsidR="00C85ED2" w:rsidRPr="007E400A">
              <w:rPr>
                <w:b/>
              </w:rPr>
              <w:t>özetleyiniz:</w:t>
            </w:r>
            <w:r w:rsidRPr="007E400A">
              <w:rPr>
                <w:bCs/>
              </w:rPr>
              <w:t xml:space="preserve"> </w:t>
            </w:r>
          </w:p>
          <w:p w14:paraId="25B6794C" w14:textId="77777777" w:rsidR="00B328A3" w:rsidRPr="007E400A" w:rsidRDefault="00B328A3" w:rsidP="00016705">
            <w:pPr>
              <w:spacing w:line="360" w:lineRule="auto"/>
              <w:jc w:val="both"/>
              <w:rPr>
                <w:bCs/>
              </w:rPr>
            </w:pPr>
          </w:p>
          <w:p w14:paraId="645812E7" w14:textId="36F2183C" w:rsidR="00B328A3" w:rsidRPr="007E400A" w:rsidRDefault="001E3066" w:rsidP="00016705">
            <w:pPr>
              <w:spacing w:line="360" w:lineRule="auto"/>
              <w:jc w:val="both"/>
              <w:rPr>
                <w:b/>
              </w:rPr>
            </w:pPr>
            <w:r w:rsidRPr="007E400A">
              <w:rPr>
                <w:bCs/>
              </w:rPr>
              <w:t>2.1 numaralı iş paketi alt kırınımına takvime uygun olarak başlanmış ve %85’lik bir ilerleme sağlanmıştır. 2.2 numaralı iş paketi alt kırınımına takvime uygun olarak başlanmış ve %50’lik bir ilerleme sağlanmıştır. 2.3 ve 2.4 numaralı iş paketi alt kırınımına takvime uygun olarak 2.rapor döneminde başlan</w:t>
            </w:r>
            <w:r>
              <w:rPr>
                <w:bCs/>
              </w:rPr>
              <w:t>mış</w:t>
            </w:r>
            <w:r w:rsidRPr="007E400A">
              <w:rPr>
                <w:bCs/>
              </w:rPr>
              <w:t>tır.</w:t>
            </w:r>
          </w:p>
        </w:tc>
      </w:tr>
      <w:tr w:rsidR="00B328A3" w:rsidRPr="007E400A" w14:paraId="71FF953C" w14:textId="77777777" w:rsidTr="005166BC">
        <w:trPr>
          <w:trHeight w:val="2761"/>
        </w:trPr>
        <w:tc>
          <w:tcPr>
            <w:tcW w:w="9102" w:type="dxa"/>
            <w:gridSpan w:val="4"/>
          </w:tcPr>
          <w:p w14:paraId="4553EC33" w14:textId="77777777" w:rsidR="00B328A3" w:rsidRPr="007E400A" w:rsidRDefault="00B328A3" w:rsidP="00016705">
            <w:pPr>
              <w:spacing w:line="360" w:lineRule="auto"/>
              <w:jc w:val="both"/>
            </w:pPr>
          </w:p>
          <w:p w14:paraId="77B4B904" w14:textId="6539B56A" w:rsidR="00B328A3" w:rsidRPr="007E400A" w:rsidRDefault="00B328A3" w:rsidP="00016705">
            <w:pPr>
              <w:spacing w:line="360" w:lineRule="auto"/>
              <w:jc w:val="both"/>
              <w:rPr>
                <w:b/>
              </w:rPr>
            </w:pPr>
            <w:r w:rsidRPr="007E400A">
              <w:rPr>
                <w:b/>
              </w:rPr>
              <w:t>2024/</w:t>
            </w:r>
            <w:r w:rsidR="001E3066">
              <w:rPr>
                <w:b/>
              </w:rPr>
              <w:t>2</w:t>
            </w:r>
            <w:r w:rsidRPr="007E400A">
              <w:rPr>
                <w:b/>
              </w:rPr>
              <w:t xml:space="preserve">. Dönemi içinde yapılan çalışmaları </w:t>
            </w:r>
            <w:r w:rsidR="00C85ED2" w:rsidRPr="007E400A">
              <w:rPr>
                <w:b/>
              </w:rPr>
              <w:t>açıklayınız:</w:t>
            </w:r>
          </w:p>
          <w:p w14:paraId="62F0C417" w14:textId="77777777" w:rsidR="002B1B31" w:rsidRPr="007E400A" w:rsidRDefault="002B1B31" w:rsidP="00016705">
            <w:pPr>
              <w:spacing w:line="360" w:lineRule="auto"/>
              <w:jc w:val="both"/>
              <w:rPr>
                <w:b/>
              </w:rPr>
            </w:pPr>
          </w:p>
          <w:p w14:paraId="499F9DDE" w14:textId="77777777" w:rsidR="002B1B31" w:rsidRPr="007E400A" w:rsidRDefault="002B1B31" w:rsidP="00016705">
            <w:pPr>
              <w:tabs>
                <w:tab w:val="left" w:pos="0"/>
                <w:tab w:val="left" w:pos="5812"/>
              </w:tabs>
              <w:spacing w:line="360" w:lineRule="auto"/>
              <w:jc w:val="both"/>
            </w:pPr>
            <w:r w:rsidRPr="007E400A">
              <w:t>İş paketi 4 alt kırınımdan oluşmaktadır. Bunlar şu şekildedir:</w:t>
            </w:r>
          </w:p>
          <w:p w14:paraId="0B781CA0" w14:textId="77777777" w:rsidR="002B1B31" w:rsidRPr="007E400A" w:rsidRDefault="002B1B31" w:rsidP="00016705">
            <w:pPr>
              <w:tabs>
                <w:tab w:val="left" w:pos="0"/>
                <w:tab w:val="left" w:pos="5812"/>
              </w:tabs>
              <w:spacing w:line="360" w:lineRule="auto"/>
              <w:jc w:val="both"/>
            </w:pPr>
          </w:p>
          <w:p w14:paraId="19EEEAD6" w14:textId="77777777" w:rsidR="002B1B31" w:rsidRPr="007E400A" w:rsidRDefault="002B1B31" w:rsidP="00016705">
            <w:pPr>
              <w:tabs>
                <w:tab w:val="left" w:pos="0"/>
                <w:tab w:val="left" w:pos="5812"/>
              </w:tabs>
              <w:spacing w:line="360" w:lineRule="auto"/>
              <w:jc w:val="both"/>
            </w:pPr>
            <w:r w:rsidRPr="007E400A">
              <w:t>2.1. Genetik Seçilim için Makine Öğrenmesinin Geliştirilmesi</w:t>
            </w:r>
          </w:p>
          <w:p w14:paraId="7DB3DCDE" w14:textId="77777777" w:rsidR="002B1B31" w:rsidRPr="007E400A" w:rsidRDefault="002B1B31" w:rsidP="00016705">
            <w:pPr>
              <w:tabs>
                <w:tab w:val="left" w:pos="0"/>
                <w:tab w:val="left" w:pos="5812"/>
              </w:tabs>
              <w:spacing w:line="360" w:lineRule="auto"/>
              <w:jc w:val="both"/>
            </w:pPr>
            <w:r w:rsidRPr="007E400A">
              <w:t>2.2. Makine Öğrenmesinin Buğday Genomlarına Uygulanması</w:t>
            </w:r>
          </w:p>
          <w:p w14:paraId="782D3BA3" w14:textId="77777777" w:rsidR="002B1B31" w:rsidRPr="007E400A" w:rsidRDefault="002B1B31" w:rsidP="00016705">
            <w:pPr>
              <w:tabs>
                <w:tab w:val="left" w:pos="0"/>
                <w:tab w:val="left" w:pos="5812"/>
              </w:tabs>
              <w:spacing w:line="360" w:lineRule="auto"/>
              <w:jc w:val="both"/>
            </w:pPr>
            <w:r w:rsidRPr="007E400A">
              <w:t>2.3. Makine Öğrenmesinin Yerel Buğday Çeşitlerine Uygulanması</w:t>
            </w:r>
          </w:p>
          <w:p w14:paraId="7A55DA51" w14:textId="77777777" w:rsidR="002B1B31" w:rsidRPr="007E400A" w:rsidRDefault="002B1B31" w:rsidP="00016705">
            <w:pPr>
              <w:tabs>
                <w:tab w:val="left" w:pos="0"/>
                <w:tab w:val="left" w:pos="5812"/>
              </w:tabs>
              <w:spacing w:line="360" w:lineRule="auto"/>
              <w:jc w:val="both"/>
            </w:pPr>
            <w:r w:rsidRPr="007E400A">
              <w:t>2.4. Makine Öğrenmesi Öngörülerinin Analizi</w:t>
            </w:r>
          </w:p>
          <w:p w14:paraId="36271079" w14:textId="77777777" w:rsidR="002B1B31" w:rsidRPr="007E400A" w:rsidRDefault="002B1B31" w:rsidP="00016705">
            <w:pPr>
              <w:spacing w:line="360" w:lineRule="auto"/>
              <w:jc w:val="both"/>
              <w:rPr>
                <w:b/>
              </w:rPr>
            </w:pPr>
          </w:p>
          <w:p w14:paraId="7C956BA9" w14:textId="77777777" w:rsidR="002B1B31" w:rsidRPr="007E400A" w:rsidRDefault="002B1B31" w:rsidP="00016705">
            <w:pPr>
              <w:tabs>
                <w:tab w:val="left" w:pos="0"/>
                <w:tab w:val="left" w:pos="5812"/>
              </w:tabs>
              <w:spacing w:line="360" w:lineRule="auto"/>
              <w:jc w:val="both"/>
            </w:pPr>
            <w:r w:rsidRPr="007E400A">
              <w:lastRenderedPageBreak/>
              <w:t>Bu iş paketinde şu kişiler görev almıştır:</w:t>
            </w:r>
          </w:p>
          <w:p w14:paraId="2075E907" w14:textId="5D31FD0B" w:rsidR="00C85ED2" w:rsidRPr="007E400A" w:rsidRDefault="002B1B31" w:rsidP="00C85ED2">
            <w:pPr>
              <w:tabs>
                <w:tab w:val="left" w:pos="0"/>
                <w:tab w:val="left" w:pos="5812"/>
              </w:tabs>
              <w:spacing w:line="360" w:lineRule="auto"/>
              <w:jc w:val="both"/>
            </w:pPr>
            <w:r w:rsidRPr="00C85ED2">
              <w:rPr>
                <w:b/>
                <w:bCs/>
              </w:rPr>
              <w:t>Mehmet Sinan Tübcil (Proje Yürütücüsü):</w:t>
            </w:r>
            <w:r w:rsidRPr="007E400A">
              <w:t xml:space="preserve"> </w:t>
            </w:r>
          </w:p>
          <w:p w14:paraId="1B0BB370" w14:textId="4FC357A8" w:rsidR="002B1B31" w:rsidRPr="007E400A" w:rsidRDefault="002B1B31" w:rsidP="00016705">
            <w:pPr>
              <w:tabs>
                <w:tab w:val="left" w:pos="0"/>
                <w:tab w:val="left" w:pos="5812"/>
              </w:tabs>
              <w:spacing w:line="360" w:lineRule="auto"/>
              <w:jc w:val="both"/>
            </w:pPr>
            <w:r w:rsidRPr="00C85ED2">
              <w:rPr>
                <w:b/>
                <w:bCs/>
              </w:rPr>
              <w:t>Veli Barak (Proje Personeli):</w:t>
            </w:r>
            <w:r w:rsidR="008C4FB9">
              <w:t xml:space="preserve"> </w:t>
            </w:r>
          </w:p>
          <w:p w14:paraId="7F88E80C" w14:textId="3B8DF380" w:rsidR="00E25983" w:rsidRPr="00E25983" w:rsidRDefault="002B1B31" w:rsidP="00E25983">
            <w:pPr>
              <w:tabs>
                <w:tab w:val="left" w:pos="0"/>
                <w:tab w:val="left" w:pos="5812"/>
              </w:tabs>
              <w:spacing w:line="360" w:lineRule="auto"/>
              <w:jc w:val="both"/>
              <w:rPr>
                <w:b/>
                <w:bCs/>
              </w:rPr>
            </w:pPr>
            <w:r w:rsidRPr="00C85ED2">
              <w:rPr>
                <w:b/>
                <w:bCs/>
              </w:rPr>
              <w:t xml:space="preserve">Ahmet Samet Gürkan (Proje Personeli): </w:t>
            </w:r>
          </w:p>
          <w:p w14:paraId="423B01FB" w14:textId="15CDEBA8" w:rsidR="00E25983" w:rsidRPr="00DC7C0B" w:rsidRDefault="004517D3" w:rsidP="00E25983">
            <w:pPr>
              <w:tabs>
                <w:tab w:val="left" w:pos="0"/>
                <w:tab w:val="left" w:pos="5812"/>
              </w:tabs>
              <w:spacing w:line="360" w:lineRule="auto"/>
              <w:jc w:val="both"/>
              <w:rPr>
                <w:rPrChange w:id="3" w:author="Ubeyde Acar" w:date="2025-02-27T12:20:00Z" w16du:dateUtc="2025-02-27T09:20:00Z">
                  <w:rPr>
                    <w:b/>
                    <w:bCs/>
                  </w:rPr>
                </w:rPrChange>
              </w:rPr>
            </w:pPr>
            <w:r w:rsidRPr="004517D3">
              <w:rPr>
                <w:b/>
                <w:bCs/>
              </w:rPr>
              <w:t>Ubeyde Acar (Proje Personeli):</w:t>
            </w:r>
            <w:ins w:id="4" w:author="Ubeyde Acar" w:date="2025-02-27T12:20:00Z" w16du:dateUtc="2025-02-27T09:20:00Z">
              <w:r w:rsidR="00DC7C0B">
                <w:rPr>
                  <w:b/>
                  <w:bCs/>
                </w:rPr>
                <w:t xml:space="preserve"> SNP se</w:t>
              </w:r>
            </w:ins>
          </w:p>
          <w:p w14:paraId="2904937F" w14:textId="77777777" w:rsidR="00C85ED2" w:rsidRPr="007E400A" w:rsidRDefault="00C85ED2" w:rsidP="00C85ED2">
            <w:pPr>
              <w:tabs>
                <w:tab w:val="left" w:pos="0"/>
                <w:tab w:val="left" w:pos="5812"/>
              </w:tabs>
              <w:spacing w:line="360" w:lineRule="auto"/>
              <w:jc w:val="both"/>
            </w:pPr>
            <w:r w:rsidRPr="0043010F">
              <w:rPr>
                <w:b/>
                <w:bCs/>
              </w:rPr>
              <w:t>Murat Emre Çiçek (Proje Personeli):</w:t>
            </w:r>
            <w:r w:rsidRPr="007E400A">
              <w:t xml:space="preserve"> </w:t>
            </w:r>
            <w:r>
              <w:t xml:space="preserve">Sosyal medya ve geleneksel yöntemleri kullanarak </w:t>
            </w:r>
            <w:r w:rsidRPr="007E400A">
              <w:t>pazarlama ve tanıtım faaliyetleri</w:t>
            </w:r>
            <w:r>
              <w:t>nin yürütülmesi</w:t>
            </w:r>
          </w:p>
          <w:p w14:paraId="2F9B43A8" w14:textId="77777777" w:rsidR="00C85ED2" w:rsidRPr="007E400A" w:rsidRDefault="00C85ED2" w:rsidP="00C85ED2">
            <w:pPr>
              <w:tabs>
                <w:tab w:val="left" w:pos="0"/>
                <w:tab w:val="left" w:pos="5812"/>
              </w:tabs>
              <w:spacing w:line="360" w:lineRule="auto"/>
              <w:jc w:val="both"/>
            </w:pPr>
            <w:r w:rsidRPr="0043010F">
              <w:rPr>
                <w:b/>
                <w:bCs/>
              </w:rPr>
              <w:t>Doç. Dr. Hayat Topçu (Akademik Danışman):</w:t>
            </w:r>
            <w:r w:rsidRPr="007E400A">
              <w:t xml:space="preserve"> Projeye teknik ve bilimsel danışmanlık</w:t>
            </w:r>
          </w:p>
          <w:p w14:paraId="25A66C4C" w14:textId="77777777" w:rsidR="002B1B31" w:rsidRPr="007E400A" w:rsidRDefault="002B1B31" w:rsidP="00016705">
            <w:pPr>
              <w:spacing w:line="360" w:lineRule="auto"/>
              <w:jc w:val="both"/>
              <w:rPr>
                <w:b/>
              </w:rPr>
            </w:pPr>
          </w:p>
          <w:p w14:paraId="24297947" w14:textId="64CC13EB" w:rsidR="004517D3" w:rsidRPr="007E400A" w:rsidRDefault="002B1B31" w:rsidP="004517D3">
            <w:pPr>
              <w:spacing w:line="360" w:lineRule="auto"/>
              <w:jc w:val="both"/>
              <w:rPr>
                <w:bCs/>
              </w:rPr>
            </w:pPr>
            <w:r w:rsidRPr="007E400A">
              <w:rPr>
                <w:bCs/>
              </w:rPr>
              <w:t xml:space="preserve">2.1 numaralı </w:t>
            </w:r>
            <w:r w:rsidR="004517D3" w:rsidRPr="007E400A">
              <w:rPr>
                <w:bCs/>
              </w:rPr>
              <w:t>iş paketi</w:t>
            </w:r>
            <w:r w:rsidR="004517D3">
              <w:rPr>
                <w:bCs/>
              </w:rPr>
              <w:t>nde</w:t>
            </w:r>
            <w:r w:rsidR="004517D3" w:rsidRPr="007E400A">
              <w:rPr>
                <w:bCs/>
              </w:rPr>
              <w:t xml:space="preserve"> </w:t>
            </w:r>
            <w:r w:rsidR="004517D3">
              <w:rPr>
                <w:bCs/>
              </w:rPr>
              <w:t>1. rapor döneminde</w:t>
            </w:r>
            <w:r w:rsidR="004517D3" w:rsidRPr="007E400A">
              <w:rPr>
                <w:bCs/>
              </w:rPr>
              <w:t xml:space="preserve"> %</w:t>
            </w:r>
            <w:r w:rsidR="004517D3">
              <w:rPr>
                <w:bCs/>
              </w:rPr>
              <w:t>8</w:t>
            </w:r>
            <w:r w:rsidR="004517D3" w:rsidRPr="007E400A">
              <w:rPr>
                <w:bCs/>
              </w:rPr>
              <w:t xml:space="preserve">5’lik bir ilerleme sağlanmıştı.  </w:t>
            </w:r>
            <w:r w:rsidR="004517D3">
              <w:rPr>
                <w:bCs/>
              </w:rPr>
              <w:t>2. rapor</w:t>
            </w:r>
            <w:r w:rsidR="004517D3" w:rsidRPr="007E400A">
              <w:rPr>
                <w:bCs/>
              </w:rPr>
              <w:t xml:space="preserve"> </w:t>
            </w:r>
            <w:r w:rsidR="004517D3">
              <w:rPr>
                <w:bCs/>
              </w:rPr>
              <w:t>döneminde</w:t>
            </w:r>
            <w:r w:rsidR="004517D3" w:rsidRPr="007E400A">
              <w:rPr>
                <w:bCs/>
              </w:rPr>
              <w:t xml:space="preserve"> şu çalışmalar gerçekleştirilmiştir:</w:t>
            </w:r>
          </w:p>
          <w:p w14:paraId="13AFBEC3" w14:textId="661E6D29" w:rsidR="002B1B31" w:rsidRDefault="002B1B31" w:rsidP="00016705">
            <w:pPr>
              <w:spacing w:line="360" w:lineRule="auto"/>
              <w:jc w:val="both"/>
              <w:rPr>
                <w:bCs/>
              </w:rPr>
            </w:pPr>
          </w:p>
          <w:p w14:paraId="11B2D777" w14:textId="77777777" w:rsidR="002B1B31" w:rsidRPr="007E400A" w:rsidRDefault="002B1B31" w:rsidP="00016705">
            <w:pPr>
              <w:spacing w:line="360" w:lineRule="auto"/>
              <w:jc w:val="both"/>
              <w:rPr>
                <w:b/>
              </w:rPr>
            </w:pPr>
          </w:p>
          <w:p w14:paraId="7C094C0F" w14:textId="6D181EB0" w:rsidR="004517D3" w:rsidRPr="007E400A" w:rsidRDefault="002B1B31" w:rsidP="004517D3">
            <w:pPr>
              <w:spacing w:line="360" w:lineRule="auto"/>
              <w:jc w:val="both"/>
              <w:rPr>
                <w:bCs/>
              </w:rPr>
            </w:pPr>
            <w:r w:rsidRPr="007E400A">
              <w:rPr>
                <w:bCs/>
              </w:rPr>
              <w:t xml:space="preserve">2.2 numaralı </w:t>
            </w:r>
            <w:r w:rsidR="004517D3" w:rsidRPr="007E400A">
              <w:rPr>
                <w:bCs/>
              </w:rPr>
              <w:t>iş paketi</w:t>
            </w:r>
            <w:r w:rsidR="004517D3">
              <w:rPr>
                <w:bCs/>
              </w:rPr>
              <w:t>nde</w:t>
            </w:r>
            <w:r w:rsidR="004517D3" w:rsidRPr="007E400A">
              <w:rPr>
                <w:bCs/>
              </w:rPr>
              <w:t xml:space="preserve"> </w:t>
            </w:r>
            <w:r w:rsidR="004517D3">
              <w:rPr>
                <w:bCs/>
              </w:rPr>
              <w:t>1. rapor döneminde</w:t>
            </w:r>
            <w:r w:rsidR="004517D3" w:rsidRPr="007E400A">
              <w:rPr>
                <w:bCs/>
              </w:rPr>
              <w:t xml:space="preserve"> %</w:t>
            </w:r>
            <w:r w:rsidR="004517D3">
              <w:rPr>
                <w:bCs/>
              </w:rPr>
              <w:t>50</w:t>
            </w:r>
            <w:r w:rsidR="004517D3" w:rsidRPr="007E400A">
              <w:rPr>
                <w:bCs/>
              </w:rPr>
              <w:t xml:space="preserve">’lik bir ilerleme sağlanmıştı.  </w:t>
            </w:r>
            <w:r w:rsidR="004517D3">
              <w:rPr>
                <w:bCs/>
              </w:rPr>
              <w:t>2. rapor</w:t>
            </w:r>
            <w:r w:rsidR="004517D3" w:rsidRPr="007E400A">
              <w:rPr>
                <w:bCs/>
              </w:rPr>
              <w:t xml:space="preserve"> </w:t>
            </w:r>
            <w:r w:rsidR="004517D3">
              <w:rPr>
                <w:bCs/>
              </w:rPr>
              <w:t>döneminde</w:t>
            </w:r>
            <w:r w:rsidR="004517D3" w:rsidRPr="007E400A">
              <w:rPr>
                <w:bCs/>
              </w:rPr>
              <w:t xml:space="preserve"> şu çalışmalar gerçekleştirilmiştir:</w:t>
            </w:r>
          </w:p>
          <w:p w14:paraId="1500B564" w14:textId="0BB7C567" w:rsidR="002B1B31" w:rsidRDefault="002B1B31" w:rsidP="00016705">
            <w:pPr>
              <w:spacing w:line="360" w:lineRule="auto"/>
              <w:jc w:val="both"/>
              <w:rPr>
                <w:bCs/>
              </w:rPr>
            </w:pPr>
          </w:p>
          <w:p w14:paraId="203BFD51" w14:textId="77777777" w:rsidR="002B1B31" w:rsidRPr="007E400A" w:rsidRDefault="002B1B31" w:rsidP="00016705">
            <w:pPr>
              <w:spacing w:line="360" w:lineRule="auto"/>
              <w:jc w:val="both"/>
              <w:rPr>
                <w:b/>
              </w:rPr>
            </w:pPr>
          </w:p>
          <w:p w14:paraId="3F992A7B" w14:textId="0A02F63D" w:rsidR="002B1B31" w:rsidRPr="007E400A" w:rsidRDefault="002B1B31" w:rsidP="00016705">
            <w:pPr>
              <w:spacing w:line="360" w:lineRule="auto"/>
              <w:jc w:val="both"/>
              <w:rPr>
                <w:b/>
              </w:rPr>
            </w:pPr>
            <w:r w:rsidRPr="007E400A">
              <w:rPr>
                <w:bCs/>
              </w:rPr>
              <w:t>2.3 ve 2.4 numaralı iş paketi alt kırınımına takvime uygun olarak 2.rapor döneminde başlanıl</w:t>
            </w:r>
            <w:r w:rsidR="004517D3">
              <w:rPr>
                <w:bCs/>
              </w:rPr>
              <w:t>mış</w:t>
            </w:r>
            <w:r w:rsidRPr="007E400A">
              <w:rPr>
                <w:bCs/>
              </w:rPr>
              <w:t>tır.</w:t>
            </w:r>
          </w:p>
        </w:tc>
      </w:tr>
      <w:tr w:rsidR="00B328A3" w:rsidRPr="007E400A" w14:paraId="00794D2A" w14:textId="77777777" w:rsidTr="005166BC">
        <w:trPr>
          <w:trHeight w:val="2153"/>
        </w:trPr>
        <w:tc>
          <w:tcPr>
            <w:tcW w:w="9102" w:type="dxa"/>
            <w:gridSpan w:val="4"/>
          </w:tcPr>
          <w:p w14:paraId="750D15DB" w14:textId="77777777" w:rsidR="00B328A3" w:rsidRPr="00016705" w:rsidRDefault="00B328A3" w:rsidP="00016705">
            <w:pPr>
              <w:spacing w:line="360" w:lineRule="auto"/>
              <w:jc w:val="both"/>
              <w:rPr>
                <w:bCs/>
              </w:rPr>
            </w:pPr>
          </w:p>
          <w:p w14:paraId="53ACDCCD" w14:textId="1657A5A1" w:rsidR="00B328A3" w:rsidRPr="00016705" w:rsidRDefault="00B328A3" w:rsidP="00016705">
            <w:pPr>
              <w:spacing w:line="360" w:lineRule="auto"/>
              <w:jc w:val="both"/>
              <w:rPr>
                <w:bCs/>
              </w:rPr>
            </w:pPr>
            <w:r w:rsidRPr="00016705">
              <w:rPr>
                <w:bCs/>
              </w:rPr>
              <w:t>Gerçekleşen çıktıları belirtiniz:</w:t>
            </w:r>
          </w:p>
          <w:p w14:paraId="69473781" w14:textId="77777777" w:rsidR="00016705" w:rsidRPr="00016705" w:rsidRDefault="00016705" w:rsidP="00016705">
            <w:pPr>
              <w:spacing w:line="360" w:lineRule="auto"/>
              <w:jc w:val="both"/>
              <w:rPr>
                <w:bCs/>
              </w:rPr>
            </w:pPr>
          </w:p>
          <w:p w14:paraId="0B0C243F" w14:textId="77777777" w:rsidR="00BB208F" w:rsidRPr="00016705" w:rsidRDefault="00BB208F" w:rsidP="00016705">
            <w:pPr>
              <w:spacing w:line="360" w:lineRule="auto"/>
              <w:jc w:val="both"/>
              <w:rPr>
                <w:bCs/>
              </w:rPr>
            </w:pPr>
          </w:p>
          <w:p w14:paraId="0FE2A626" w14:textId="77777777" w:rsidR="00016705" w:rsidRDefault="00016705" w:rsidP="00016705">
            <w:pPr>
              <w:spacing w:line="360" w:lineRule="auto"/>
              <w:jc w:val="both"/>
              <w:rPr>
                <w:rFonts w:eastAsia="Times New Roman"/>
                <w:bCs/>
              </w:rPr>
            </w:pPr>
          </w:p>
          <w:p w14:paraId="2D861AE4" w14:textId="77777777" w:rsidR="00BB208F" w:rsidRDefault="00BB208F" w:rsidP="00016705">
            <w:pPr>
              <w:spacing w:line="360" w:lineRule="auto"/>
              <w:jc w:val="both"/>
              <w:rPr>
                <w:rFonts w:eastAsia="Times New Roman"/>
                <w:bCs/>
              </w:rPr>
            </w:pPr>
          </w:p>
          <w:p w14:paraId="120C6487" w14:textId="65EC637E" w:rsidR="00016705" w:rsidRPr="00016705" w:rsidRDefault="00016705" w:rsidP="004517D3">
            <w:pPr>
              <w:spacing w:line="360" w:lineRule="auto"/>
              <w:jc w:val="center"/>
              <w:rPr>
                <w:bCs/>
              </w:rPr>
            </w:pPr>
          </w:p>
        </w:tc>
      </w:tr>
    </w:tbl>
    <w:p w14:paraId="37AFAA12" w14:textId="77777777" w:rsidR="00915131" w:rsidRPr="007E400A" w:rsidRDefault="00915131" w:rsidP="00016705">
      <w:pPr>
        <w:spacing w:line="360" w:lineRule="auto"/>
        <w:sectPr w:rsidR="00915131" w:rsidRPr="007E400A">
          <w:pgSz w:w="11910" w:h="16840"/>
          <w:pgMar w:top="1580" w:right="1020" w:bottom="940" w:left="1600" w:header="0" w:footer="753" w:gutter="0"/>
          <w:cols w:space="708"/>
        </w:sectPr>
      </w:pPr>
    </w:p>
    <w:tbl>
      <w:tblPr>
        <w:tblpPr w:leftFromText="141" w:rightFromText="141" w:horzAnchor="margin" w:tblpY="-930"/>
        <w:tblW w:w="9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5"/>
        <w:gridCol w:w="4231"/>
        <w:gridCol w:w="1524"/>
        <w:gridCol w:w="1540"/>
      </w:tblGrid>
      <w:tr w:rsidR="00B328A3" w:rsidRPr="007E400A" w14:paraId="7302B884" w14:textId="77777777" w:rsidTr="005166BC">
        <w:trPr>
          <w:trHeight w:val="680"/>
        </w:trPr>
        <w:tc>
          <w:tcPr>
            <w:tcW w:w="1985" w:type="dxa"/>
            <w:vAlign w:val="center"/>
          </w:tcPr>
          <w:p w14:paraId="697AF109" w14:textId="77777777" w:rsidR="00B328A3" w:rsidRPr="007E400A" w:rsidRDefault="00B328A3" w:rsidP="00016705">
            <w:pPr>
              <w:spacing w:line="360" w:lineRule="auto"/>
              <w:jc w:val="both"/>
              <w:rPr>
                <w:b/>
              </w:rPr>
            </w:pPr>
            <w:r w:rsidRPr="007E400A">
              <w:rPr>
                <w:b/>
              </w:rPr>
              <w:lastRenderedPageBreak/>
              <w:t>İş Planı Adı</w:t>
            </w:r>
          </w:p>
        </w:tc>
        <w:tc>
          <w:tcPr>
            <w:tcW w:w="7117" w:type="dxa"/>
            <w:gridSpan w:val="3"/>
            <w:vAlign w:val="center"/>
          </w:tcPr>
          <w:p w14:paraId="2C7DD936" w14:textId="77777777" w:rsidR="00B328A3" w:rsidRPr="007E400A" w:rsidRDefault="00B328A3" w:rsidP="00016705">
            <w:pPr>
              <w:tabs>
                <w:tab w:val="left" w:pos="3270"/>
              </w:tabs>
              <w:spacing w:line="360" w:lineRule="auto"/>
              <w:jc w:val="both"/>
            </w:pPr>
            <w:r w:rsidRPr="007E400A">
              <w:t>Anadolu’nun Yerel Buğday Çeşitlerinin Modern Genetik Islah Teknikleri ve Makine Öğrenmesi ile Değişen İklim Şartlarına Dayanıklı Hâle Getirilmesi</w:t>
            </w:r>
          </w:p>
        </w:tc>
      </w:tr>
      <w:tr w:rsidR="00B328A3" w:rsidRPr="007E400A" w14:paraId="69433E2B" w14:textId="77777777" w:rsidTr="005166BC">
        <w:trPr>
          <w:trHeight w:val="680"/>
        </w:trPr>
        <w:tc>
          <w:tcPr>
            <w:tcW w:w="1985" w:type="dxa"/>
            <w:vAlign w:val="center"/>
          </w:tcPr>
          <w:p w14:paraId="4A6DA03B" w14:textId="77777777" w:rsidR="00B328A3" w:rsidRPr="007E400A" w:rsidRDefault="00B328A3" w:rsidP="00016705">
            <w:pPr>
              <w:spacing w:line="360" w:lineRule="auto"/>
              <w:jc w:val="both"/>
              <w:rPr>
                <w:b/>
              </w:rPr>
            </w:pPr>
            <w:r w:rsidRPr="007E400A">
              <w:rPr>
                <w:b/>
              </w:rPr>
              <w:t>İş Planı No</w:t>
            </w:r>
          </w:p>
        </w:tc>
        <w:tc>
          <w:tcPr>
            <w:tcW w:w="7117" w:type="dxa"/>
            <w:gridSpan w:val="3"/>
            <w:vAlign w:val="center"/>
          </w:tcPr>
          <w:p w14:paraId="6AA8D012" w14:textId="77777777" w:rsidR="00B328A3" w:rsidRPr="007E400A" w:rsidRDefault="00B328A3" w:rsidP="00016705">
            <w:pPr>
              <w:spacing w:line="360" w:lineRule="auto"/>
              <w:jc w:val="both"/>
            </w:pPr>
            <w:r w:rsidRPr="007E400A">
              <w:t>2230086</w:t>
            </w:r>
          </w:p>
        </w:tc>
      </w:tr>
      <w:tr w:rsidR="00B328A3" w:rsidRPr="007E400A" w14:paraId="120CDCF2" w14:textId="77777777" w:rsidTr="005166BC">
        <w:trPr>
          <w:trHeight w:val="680"/>
        </w:trPr>
        <w:tc>
          <w:tcPr>
            <w:tcW w:w="1985" w:type="dxa"/>
            <w:vAlign w:val="center"/>
          </w:tcPr>
          <w:p w14:paraId="53B4EC95" w14:textId="77777777" w:rsidR="00B328A3" w:rsidRPr="007E400A" w:rsidRDefault="00B328A3" w:rsidP="00016705">
            <w:pPr>
              <w:tabs>
                <w:tab w:val="left" w:pos="3270"/>
              </w:tabs>
              <w:spacing w:line="360" w:lineRule="auto"/>
              <w:jc w:val="both"/>
              <w:rPr>
                <w:b/>
              </w:rPr>
            </w:pPr>
            <w:r w:rsidRPr="007E400A">
              <w:rPr>
                <w:b/>
              </w:rPr>
              <w:t>İş Paketi No/Adı</w:t>
            </w:r>
            <w:r w:rsidRPr="007E400A">
              <w:rPr>
                <w:b/>
              </w:rPr>
              <w:tab/>
            </w:r>
          </w:p>
        </w:tc>
        <w:tc>
          <w:tcPr>
            <w:tcW w:w="7117" w:type="dxa"/>
            <w:gridSpan w:val="3"/>
            <w:vAlign w:val="center"/>
          </w:tcPr>
          <w:p w14:paraId="5EE4FEB9" w14:textId="77777777" w:rsidR="00B328A3" w:rsidRPr="007E400A" w:rsidRDefault="00B328A3" w:rsidP="00016705">
            <w:pPr>
              <w:spacing w:line="360" w:lineRule="auto"/>
              <w:jc w:val="both"/>
            </w:pPr>
            <w:r w:rsidRPr="007E400A">
              <w:t>3.Yerel Buğday Çeşitlerinin Genetik Analizi</w:t>
            </w:r>
          </w:p>
        </w:tc>
      </w:tr>
      <w:tr w:rsidR="00B328A3" w:rsidRPr="007E400A" w14:paraId="49934C40" w14:textId="77777777" w:rsidTr="005166BC">
        <w:trPr>
          <w:trHeight w:val="680"/>
        </w:trPr>
        <w:tc>
          <w:tcPr>
            <w:tcW w:w="1985" w:type="dxa"/>
            <w:vAlign w:val="center"/>
          </w:tcPr>
          <w:p w14:paraId="1284EC4F" w14:textId="77777777" w:rsidR="00B328A3" w:rsidRPr="007E400A" w:rsidRDefault="00B328A3" w:rsidP="00016705">
            <w:pPr>
              <w:spacing w:line="360" w:lineRule="auto"/>
              <w:jc w:val="both"/>
            </w:pPr>
            <w:r w:rsidRPr="007E400A">
              <w:rPr>
                <w:b/>
              </w:rPr>
              <w:t>Başlama-Bitiş Tarihi</w:t>
            </w:r>
          </w:p>
        </w:tc>
        <w:tc>
          <w:tcPr>
            <w:tcW w:w="3827" w:type="dxa"/>
            <w:vAlign w:val="center"/>
          </w:tcPr>
          <w:p w14:paraId="106A559D" w14:textId="77777777" w:rsidR="00B328A3" w:rsidRPr="007E400A" w:rsidRDefault="00B328A3" w:rsidP="00016705">
            <w:pPr>
              <w:spacing w:line="360" w:lineRule="auto"/>
              <w:jc w:val="both"/>
            </w:pPr>
            <w:r w:rsidRPr="007E400A">
              <w:t>01.02.2024 - 31.05.2025</w:t>
            </w:r>
          </w:p>
        </w:tc>
        <w:tc>
          <w:tcPr>
            <w:tcW w:w="1418" w:type="dxa"/>
            <w:vAlign w:val="center"/>
          </w:tcPr>
          <w:p w14:paraId="5A632361" w14:textId="77777777" w:rsidR="00B328A3" w:rsidRPr="007E400A" w:rsidRDefault="00B328A3" w:rsidP="00016705">
            <w:pPr>
              <w:spacing w:line="360" w:lineRule="auto"/>
              <w:jc w:val="both"/>
              <w:rPr>
                <w:b/>
              </w:rPr>
            </w:pPr>
            <w:r w:rsidRPr="007E400A">
              <w:rPr>
                <w:b/>
              </w:rPr>
              <w:t>Süresi (Ay)</w:t>
            </w:r>
          </w:p>
        </w:tc>
        <w:tc>
          <w:tcPr>
            <w:tcW w:w="1872" w:type="dxa"/>
            <w:vAlign w:val="center"/>
          </w:tcPr>
          <w:p w14:paraId="285114AF" w14:textId="77777777" w:rsidR="00B328A3" w:rsidRPr="007E400A" w:rsidRDefault="00B328A3" w:rsidP="00016705">
            <w:pPr>
              <w:spacing w:line="360" w:lineRule="auto"/>
              <w:jc w:val="center"/>
            </w:pPr>
            <w:r w:rsidRPr="007E400A">
              <w:t>16</w:t>
            </w:r>
          </w:p>
        </w:tc>
      </w:tr>
      <w:tr w:rsidR="00B328A3" w:rsidRPr="007E400A" w14:paraId="5F7FA906" w14:textId="77777777" w:rsidTr="005166BC">
        <w:trPr>
          <w:trHeight w:val="2879"/>
        </w:trPr>
        <w:tc>
          <w:tcPr>
            <w:tcW w:w="9102" w:type="dxa"/>
            <w:gridSpan w:val="4"/>
          </w:tcPr>
          <w:p w14:paraId="32E10273" w14:textId="77777777" w:rsidR="00B328A3" w:rsidRPr="007E400A" w:rsidRDefault="00B328A3" w:rsidP="00016705">
            <w:pPr>
              <w:spacing w:line="360" w:lineRule="auto"/>
              <w:jc w:val="both"/>
            </w:pPr>
          </w:p>
          <w:p w14:paraId="7D27CF63" w14:textId="340DD0B3" w:rsidR="00B328A3" w:rsidRPr="007E400A" w:rsidRDefault="00B328A3" w:rsidP="00016705">
            <w:pPr>
              <w:spacing w:line="360" w:lineRule="auto"/>
              <w:jc w:val="both"/>
              <w:rPr>
                <w:bCs/>
              </w:rPr>
            </w:pPr>
            <w:r w:rsidRPr="007E400A">
              <w:rPr>
                <w:b/>
              </w:rPr>
              <w:t>2024/</w:t>
            </w:r>
            <w:r w:rsidR="004517D3">
              <w:rPr>
                <w:b/>
              </w:rPr>
              <w:t>2</w:t>
            </w:r>
            <w:r w:rsidRPr="007E400A">
              <w:rPr>
                <w:b/>
              </w:rPr>
              <w:t>. Dönem başındaki durumu özetleyiniz:</w:t>
            </w:r>
          </w:p>
          <w:p w14:paraId="7B4C1274" w14:textId="77777777" w:rsidR="00B328A3" w:rsidRPr="007E400A" w:rsidRDefault="00B328A3" w:rsidP="00016705">
            <w:pPr>
              <w:spacing w:line="360" w:lineRule="auto"/>
              <w:jc w:val="both"/>
              <w:rPr>
                <w:bCs/>
              </w:rPr>
            </w:pPr>
          </w:p>
          <w:p w14:paraId="306CF855" w14:textId="06D6C3AD" w:rsidR="00B328A3" w:rsidRPr="007E400A" w:rsidRDefault="006A7A9A" w:rsidP="00016705">
            <w:pPr>
              <w:spacing w:line="360" w:lineRule="auto"/>
              <w:jc w:val="both"/>
              <w:rPr>
                <w:b/>
              </w:rPr>
            </w:pPr>
            <w:r w:rsidRPr="007E400A">
              <w:rPr>
                <w:bCs/>
              </w:rPr>
              <w:t>3.1 numaralı iş paketi alt kırınımına takvime uygun olarak başlanmış ve %</w:t>
            </w:r>
            <w:r w:rsidR="009B22EF">
              <w:rPr>
                <w:bCs/>
              </w:rPr>
              <w:t>100</w:t>
            </w:r>
            <w:r w:rsidRPr="007E400A">
              <w:rPr>
                <w:bCs/>
              </w:rPr>
              <w:t>’l</w:t>
            </w:r>
            <w:ins w:id="5" w:author="Hayat TOPÇU" w:date="2025-02-24T10:00:00Z">
              <w:r w:rsidR="00EB68BF">
                <w:rPr>
                  <w:bCs/>
                </w:rPr>
                <w:t>ü</w:t>
              </w:r>
            </w:ins>
            <w:del w:id="6" w:author="Hayat TOPÇU" w:date="2025-02-24T10:00:00Z">
              <w:r w:rsidRPr="007E400A" w:rsidDel="00EB68BF">
                <w:rPr>
                  <w:bCs/>
                </w:rPr>
                <w:delText>i</w:delText>
              </w:r>
            </w:del>
            <w:r w:rsidRPr="007E400A">
              <w:rPr>
                <w:bCs/>
              </w:rPr>
              <w:t>k bir ilerleme sağlanmıştır.</w:t>
            </w:r>
            <w:r>
              <w:rPr>
                <w:bCs/>
              </w:rPr>
              <w:t xml:space="preserve"> </w:t>
            </w:r>
            <w:r w:rsidRPr="007E400A">
              <w:rPr>
                <w:bCs/>
              </w:rPr>
              <w:t>3.2 numaralı iş paketi alt kırınımına takvime uygun olarak başlanmış ve %</w:t>
            </w:r>
            <w:r w:rsidR="009B22EF">
              <w:rPr>
                <w:bCs/>
              </w:rPr>
              <w:t>100</w:t>
            </w:r>
            <w:r w:rsidRPr="007E400A">
              <w:rPr>
                <w:bCs/>
              </w:rPr>
              <w:t>’l</w:t>
            </w:r>
            <w:ins w:id="7" w:author="Hayat TOPÇU" w:date="2025-02-24T10:00:00Z">
              <w:r w:rsidR="00EB68BF">
                <w:rPr>
                  <w:bCs/>
                </w:rPr>
                <w:t>ü</w:t>
              </w:r>
            </w:ins>
            <w:del w:id="8" w:author="Hayat TOPÇU" w:date="2025-02-24T10:00:00Z">
              <w:r w:rsidRPr="007E400A" w:rsidDel="00EB68BF">
                <w:rPr>
                  <w:bCs/>
                </w:rPr>
                <w:delText>ı</w:delText>
              </w:r>
            </w:del>
            <w:r w:rsidRPr="007E400A">
              <w:rPr>
                <w:bCs/>
              </w:rPr>
              <w:t>k bir ilerleme sağlanmıştır. 3.3 numaralı iş paketi alt kırınımına takvime uygun olarak başlanmış ve %</w:t>
            </w:r>
            <w:r w:rsidR="009B22EF">
              <w:rPr>
                <w:bCs/>
              </w:rPr>
              <w:t>90</w:t>
            </w:r>
            <w:r w:rsidRPr="007E400A">
              <w:rPr>
                <w:bCs/>
              </w:rPr>
              <w:t>’l</w:t>
            </w:r>
            <w:ins w:id="9" w:author="Hayat TOPÇU" w:date="2025-02-24T10:01:00Z">
              <w:r w:rsidR="00EB68BF">
                <w:rPr>
                  <w:bCs/>
                </w:rPr>
                <w:t>ı</w:t>
              </w:r>
            </w:ins>
            <w:del w:id="10" w:author="Hayat TOPÇU" w:date="2025-02-24T10:01:00Z">
              <w:r w:rsidRPr="007E400A" w:rsidDel="00EB68BF">
                <w:rPr>
                  <w:bCs/>
                </w:rPr>
                <w:delText>i</w:delText>
              </w:r>
            </w:del>
            <w:r w:rsidRPr="007E400A">
              <w:rPr>
                <w:bCs/>
              </w:rPr>
              <w:t>k bir ilerleme sağlanmıştır.</w:t>
            </w:r>
            <w:r>
              <w:rPr>
                <w:bCs/>
              </w:rPr>
              <w:t xml:space="preserve"> </w:t>
            </w:r>
            <w:r w:rsidRPr="007E400A">
              <w:rPr>
                <w:bCs/>
              </w:rPr>
              <w:t>3.4 numaralı iş paketi alt kırınımına takvime uygun olarak başlanmış ve %</w:t>
            </w:r>
            <w:r w:rsidR="009B22EF">
              <w:rPr>
                <w:bCs/>
              </w:rPr>
              <w:t>90</w:t>
            </w:r>
            <w:r w:rsidRPr="007E400A">
              <w:rPr>
                <w:bCs/>
              </w:rPr>
              <w:t>’l</w:t>
            </w:r>
            <w:ins w:id="11" w:author="Hayat TOPÇU" w:date="2025-02-24T10:01:00Z">
              <w:r w:rsidR="00EB68BF">
                <w:rPr>
                  <w:bCs/>
                </w:rPr>
                <w:t>ı</w:t>
              </w:r>
            </w:ins>
            <w:del w:id="12" w:author="Hayat TOPÇU" w:date="2025-02-24T10:01:00Z">
              <w:r w:rsidRPr="007E400A" w:rsidDel="00EB68BF">
                <w:rPr>
                  <w:bCs/>
                </w:rPr>
                <w:delText>i</w:delText>
              </w:r>
            </w:del>
            <w:r w:rsidRPr="007E400A">
              <w:rPr>
                <w:bCs/>
              </w:rPr>
              <w:t>k bir ilerleme sağlanmıştır.</w:t>
            </w:r>
            <w:r>
              <w:rPr>
                <w:bCs/>
              </w:rPr>
              <w:t xml:space="preserve"> </w:t>
            </w:r>
            <w:r w:rsidRPr="007E400A">
              <w:rPr>
                <w:bCs/>
              </w:rPr>
              <w:t>3.5 numaralı iş paketi alt kırınımına takvime uygun olarak 2.rapor döneminde başlan</w:t>
            </w:r>
            <w:r>
              <w:rPr>
                <w:bCs/>
              </w:rPr>
              <w:t>mış</w:t>
            </w:r>
            <w:r w:rsidRPr="007E400A">
              <w:rPr>
                <w:bCs/>
              </w:rPr>
              <w:t>tır.</w:t>
            </w:r>
          </w:p>
        </w:tc>
      </w:tr>
      <w:tr w:rsidR="00B328A3" w:rsidRPr="007E400A" w14:paraId="1B2B95C9" w14:textId="77777777" w:rsidTr="005166BC">
        <w:trPr>
          <w:trHeight w:val="2761"/>
        </w:trPr>
        <w:tc>
          <w:tcPr>
            <w:tcW w:w="9102" w:type="dxa"/>
            <w:gridSpan w:val="4"/>
          </w:tcPr>
          <w:p w14:paraId="3F842458" w14:textId="77777777" w:rsidR="00B328A3" w:rsidRPr="007E400A" w:rsidRDefault="00B328A3" w:rsidP="00016705">
            <w:pPr>
              <w:spacing w:line="360" w:lineRule="auto"/>
              <w:jc w:val="both"/>
            </w:pPr>
          </w:p>
          <w:p w14:paraId="2DF89914" w14:textId="2B84E7A6" w:rsidR="00B328A3" w:rsidRPr="007E400A" w:rsidRDefault="00B328A3" w:rsidP="00016705">
            <w:pPr>
              <w:spacing w:line="360" w:lineRule="auto"/>
              <w:jc w:val="both"/>
              <w:rPr>
                <w:b/>
              </w:rPr>
            </w:pPr>
            <w:r w:rsidRPr="007E400A">
              <w:rPr>
                <w:b/>
              </w:rPr>
              <w:t>2024/</w:t>
            </w:r>
            <w:r w:rsidR="004517D3">
              <w:rPr>
                <w:b/>
              </w:rPr>
              <w:t>2</w:t>
            </w:r>
            <w:r w:rsidRPr="007E400A">
              <w:rPr>
                <w:b/>
              </w:rPr>
              <w:t xml:space="preserve">. Dönemi içinde yapılan çalışmaları </w:t>
            </w:r>
            <w:r w:rsidR="00BB208F" w:rsidRPr="007E400A">
              <w:rPr>
                <w:b/>
              </w:rPr>
              <w:t>açıklayınız:</w:t>
            </w:r>
          </w:p>
          <w:p w14:paraId="0EFD7836" w14:textId="77777777" w:rsidR="0025349E" w:rsidRPr="007E400A" w:rsidRDefault="0025349E" w:rsidP="00016705">
            <w:pPr>
              <w:spacing w:line="360" w:lineRule="auto"/>
              <w:jc w:val="both"/>
              <w:rPr>
                <w:b/>
              </w:rPr>
            </w:pPr>
          </w:p>
          <w:p w14:paraId="2CF97620" w14:textId="77777777" w:rsidR="0025349E" w:rsidRPr="007E400A" w:rsidRDefault="0025349E" w:rsidP="00016705">
            <w:pPr>
              <w:tabs>
                <w:tab w:val="left" w:pos="0"/>
                <w:tab w:val="left" w:pos="5812"/>
              </w:tabs>
              <w:spacing w:line="360" w:lineRule="auto"/>
              <w:jc w:val="both"/>
            </w:pPr>
            <w:r w:rsidRPr="007E400A">
              <w:t>İş paketi 5 alt kırınımdan oluşmaktadır. Bunlar şu şekildedir:</w:t>
            </w:r>
          </w:p>
          <w:p w14:paraId="7935808A" w14:textId="77777777" w:rsidR="0025349E" w:rsidRPr="007E400A" w:rsidRDefault="0025349E" w:rsidP="00016705">
            <w:pPr>
              <w:tabs>
                <w:tab w:val="left" w:pos="0"/>
                <w:tab w:val="left" w:pos="5812"/>
              </w:tabs>
              <w:spacing w:line="360" w:lineRule="auto"/>
              <w:jc w:val="both"/>
            </w:pPr>
          </w:p>
          <w:p w14:paraId="149122F3" w14:textId="77777777" w:rsidR="0025349E" w:rsidRPr="007E400A" w:rsidRDefault="0025349E" w:rsidP="00016705">
            <w:pPr>
              <w:tabs>
                <w:tab w:val="left" w:pos="0"/>
                <w:tab w:val="left" w:pos="5812"/>
              </w:tabs>
              <w:spacing w:line="360" w:lineRule="auto"/>
              <w:jc w:val="both"/>
            </w:pPr>
            <w:r w:rsidRPr="007E400A">
              <w:t>3.1. Yerel Buğday Çeşitlerinin Temini ve Tasnifi</w:t>
            </w:r>
          </w:p>
          <w:p w14:paraId="1EF67EA6" w14:textId="77777777" w:rsidR="0025349E" w:rsidRPr="007E400A" w:rsidRDefault="0025349E" w:rsidP="00016705">
            <w:pPr>
              <w:tabs>
                <w:tab w:val="left" w:pos="0"/>
                <w:tab w:val="left" w:pos="5812"/>
              </w:tabs>
              <w:spacing w:line="360" w:lineRule="auto"/>
              <w:jc w:val="both"/>
            </w:pPr>
            <w:r w:rsidRPr="007E400A">
              <w:t>3.2. Yerel Buğday Çeşitlerinden DNA İzolasyonu</w:t>
            </w:r>
          </w:p>
          <w:p w14:paraId="71656CE2" w14:textId="77777777" w:rsidR="0025349E" w:rsidRPr="007E400A" w:rsidRDefault="0025349E" w:rsidP="00016705">
            <w:pPr>
              <w:tabs>
                <w:tab w:val="left" w:pos="0"/>
                <w:tab w:val="left" w:pos="5812"/>
              </w:tabs>
              <w:spacing w:line="360" w:lineRule="auto"/>
              <w:jc w:val="both"/>
            </w:pPr>
            <w:r w:rsidRPr="007E400A">
              <w:t>3.3. Yerel Buğday Çeşitlerinin Genlerinin Sekanslanması</w:t>
            </w:r>
          </w:p>
          <w:p w14:paraId="5B0F1E59" w14:textId="77777777" w:rsidR="0025349E" w:rsidRPr="007E400A" w:rsidRDefault="0025349E" w:rsidP="00016705">
            <w:pPr>
              <w:tabs>
                <w:tab w:val="left" w:pos="0"/>
                <w:tab w:val="left" w:pos="5812"/>
              </w:tabs>
              <w:spacing w:line="360" w:lineRule="auto"/>
              <w:jc w:val="both"/>
            </w:pPr>
            <w:r w:rsidRPr="007E400A">
              <w:t>3.4. Yerel Buğday Çeşitlerindeki Moleküler Markırların Tespiti</w:t>
            </w:r>
          </w:p>
          <w:p w14:paraId="6E0C2D19" w14:textId="77777777" w:rsidR="0025349E" w:rsidRPr="007E400A" w:rsidRDefault="0025349E" w:rsidP="00016705">
            <w:pPr>
              <w:tabs>
                <w:tab w:val="left" w:pos="0"/>
                <w:tab w:val="left" w:pos="5812"/>
              </w:tabs>
              <w:spacing w:line="360" w:lineRule="auto"/>
              <w:jc w:val="both"/>
            </w:pPr>
            <w:r w:rsidRPr="007E400A">
              <w:t>3.5. Sekanslama Verilerinin Analizi</w:t>
            </w:r>
          </w:p>
          <w:p w14:paraId="0ECF3BA1" w14:textId="77777777" w:rsidR="0025349E" w:rsidRPr="007E400A" w:rsidRDefault="0025349E" w:rsidP="00016705">
            <w:pPr>
              <w:spacing w:line="360" w:lineRule="auto"/>
              <w:jc w:val="both"/>
              <w:rPr>
                <w:b/>
              </w:rPr>
            </w:pPr>
          </w:p>
          <w:p w14:paraId="043FA40A" w14:textId="527E8E99" w:rsidR="00BB208F" w:rsidRPr="007E400A" w:rsidRDefault="00BB208F" w:rsidP="00BB208F">
            <w:pPr>
              <w:tabs>
                <w:tab w:val="left" w:pos="0"/>
                <w:tab w:val="left" w:pos="5812"/>
              </w:tabs>
              <w:spacing w:line="360" w:lineRule="auto"/>
              <w:jc w:val="both"/>
            </w:pPr>
            <w:r w:rsidRPr="00C85ED2">
              <w:rPr>
                <w:b/>
                <w:bCs/>
              </w:rPr>
              <w:t>Mehmet Sinan Tübcil (Proje Yürütücüsü):</w:t>
            </w:r>
            <w:r w:rsidRPr="007E400A">
              <w:t xml:space="preserve"> </w:t>
            </w:r>
          </w:p>
          <w:p w14:paraId="1129266D" w14:textId="6C5B3DF0" w:rsidR="0025349E" w:rsidRPr="007E400A" w:rsidRDefault="0025349E" w:rsidP="00016705">
            <w:pPr>
              <w:tabs>
                <w:tab w:val="left" w:pos="0"/>
                <w:tab w:val="left" w:pos="5812"/>
              </w:tabs>
              <w:spacing w:line="360" w:lineRule="auto"/>
              <w:jc w:val="both"/>
            </w:pPr>
            <w:r w:rsidRPr="00BB208F">
              <w:rPr>
                <w:b/>
                <w:bCs/>
              </w:rPr>
              <w:t>Veli Barak (Proje Personeli</w:t>
            </w:r>
            <w:r w:rsidR="000A253A" w:rsidRPr="00BB208F">
              <w:rPr>
                <w:b/>
                <w:bCs/>
              </w:rPr>
              <w:t>):</w:t>
            </w:r>
            <w:r w:rsidR="000A253A" w:rsidRPr="007E400A">
              <w:t xml:space="preserve"> </w:t>
            </w:r>
            <w:r w:rsidR="000A253A">
              <w:t>T</w:t>
            </w:r>
            <w:r w:rsidR="000A253A" w:rsidRPr="000A253A">
              <w:t xml:space="preserve">ohumların tasnifi yapılarak buğdayların ekimi, gelişim süreçlerinin takibi ve tarla koşullarına adaptasyonu titizlikle gerçekleştirildi. Ekimden itibaren bitkilerin gelişimleri düzenli olarak gözlemlenip kayıt altına alındı. </w:t>
            </w:r>
            <w:r w:rsidR="000A253A">
              <w:t>Tam kontrollü sera</w:t>
            </w:r>
            <w:r w:rsidR="000A253A" w:rsidRPr="000A253A">
              <w:t xml:space="preserve"> ortamında başlayan çalışmalar, tarla koşullarına başarılı bir şekilde aktarıldı. Örnek alım sürecinde aktif görev alınarak gerekli çalışmalar koordine edildi ve genetik analizler için SSR (Simple Sequence Repeat) primer setleri özenle </w:t>
            </w:r>
            <w:r w:rsidR="000A253A">
              <w:t>seçilerek</w:t>
            </w:r>
            <w:r w:rsidR="000A253A" w:rsidRPr="000A253A">
              <w:t xml:space="preserve"> sentez süreci yakından takip edildi. Ayrıca, sekanslama işlemleri için farklı firmalarla görüşmeler yapılarak süreçlerin doğru ve etkin bir şekilde ilerlemesi sağlandı. </w:t>
            </w:r>
          </w:p>
          <w:p w14:paraId="0E968028" w14:textId="70B3BD8B" w:rsidR="00BB208F" w:rsidRPr="00E25983" w:rsidRDefault="00BB208F" w:rsidP="00BB208F">
            <w:pPr>
              <w:tabs>
                <w:tab w:val="left" w:pos="0"/>
                <w:tab w:val="left" w:pos="5812"/>
              </w:tabs>
              <w:spacing w:line="360" w:lineRule="auto"/>
              <w:jc w:val="both"/>
              <w:rPr>
                <w:b/>
                <w:bCs/>
              </w:rPr>
            </w:pPr>
            <w:r w:rsidRPr="00C85ED2">
              <w:rPr>
                <w:b/>
                <w:bCs/>
              </w:rPr>
              <w:t xml:space="preserve">Ahmet Samet Gürkan (Proje Personeli): </w:t>
            </w:r>
          </w:p>
          <w:p w14:paraId="78D027DE" w14:textId="4A765CC5" w:rsidR="00BB208F" w:rsidRDefault="00BB208F" w:rsidP="00BB208F">
            <w:pPr>
              <w:tabs>
                <w:tab w:val="left" w:pos="0"/>
                <w:tab w:val="left" w:pos="5812"/>
              </w:tabs>
              <w:spacing w:line="360" w:lineRule="auto"/>
              <w:jc w:val="both"/>
            </w:pPr>
            <w:r w:rsidRPr="0043010F">
              <w:rPr>
                <w:b/>
                <w:bCs/>
              </w:rPr>
              <w:lastRenderedPageBreak/>
              <w:t>Murat Emre Çiçek (Proje Personeli):</w:t>
            </w:r>
            <w:r w:rsidRPr="007E400A">
              <w:t xml:space="preserve"> </w:t>
            </w:r>
            <w:r w:rsidR="004517D3">
              <w:t xml:space="preserve"> Sosyal medya ve geleneksel yöntemleri kullanarak </w:t>
            </w:r>
            <w:r w:rsidR="004517D3" w:rsidRPr="007E400A">
              <w:t>pazarlama ve tanıtım faaliyetleri</w:t>
            </w:r>
            <w:r w:rsidR="004517D3">
              <w:t>nin yürütülmesi</w:t>
            </w:r>
          </w:p>
          <w:p w14:paraId="78B68014" w14:textId="5EF86A07" w:rsidR="004517D3" w:rsidRDefault="004517D3" w:rsidP="00BB208F">
            <w:pPr>
              <w:tabs>
                <w:tab w:val="left" w:pos="0"/>
                <w:tab w:val="left" w:pos="5812"/>
              </w:tabs>
              <w:spacing w:line="360" w:lineRule="auto"/>
              <w:jc w:val="both"/>
              <w:rPr>
                <w:b/>
                <w:bCs/>
              </w:rPr>
            </w:pPr>
            <w:r w:rsidRPr="004517D3">
              <w:rPr>
                <w:b/>
                <w:bCs/>
              </w:rPr>
              <w:t>Seçil Ayaz (Proje Personeli):</w:t>
            </w:r>
          </w:p>
          <w:p w14:paraId="5A431D83" w14:textId="77777777" w:rsidR="004517D3" w:rsidRPr="004517D3" w:rsidRDefault="004517D3" w:rsidP="00BB208F">
            <w:pPr>
              <w:tabs>
                <w:tab w:val="left" w:pos="0"/>
                <w:tab w:val="left" w:pos="5812"/>
              </w:tabs>
              <w:spacing w:line="360" w:lineRule="auto"/>
              <w:jc w:val="both"/>
              <w:rPr>
                <w:b/>
                <w:bCs/>
              </w:rPr>
            </w:pPr>
          </w:p>
          <w:p w14:paraId="64965A32" w14:textId="77777777" w:rsidR="00BB208F" w:rsidRPr="007E400A" w:rsidRDefault="00BB208F" w:rsidP="00BB208F">
            <w:pPr>
              <w:tabs>
                <w:tab w:val="left" w:pos="0"/>
                <w:tab w:val="left" w:pos="5812"/>
              </w:tabs>
              <w:spacing w:line="360" w:lineRule="auto"/>
              <w:jc w:val="both"/>
            </w:pPr>
            <w:r w:rsidRPr="0043010F">
              <w:rPr>
                <w:b/>
                <w:bCs/>
              </w:rPr>
              <w:t>Doç. Dr. Hayat Topçu (Akademik Danışman):</w:t>
            </w:r>
            <w:r w:rsidRPr="007E400A">
              <w:t xml:space="preserve"> Projeye teknik ve bilimsel danışmanlık</w:t>
            </w:r>
          </w:p>
          <w:p w14:paraId="4169504F" w14:textId="77777777" w:rsidR="0025349E" w:rsidRPr="007E400A" w:rsidRDefault="0025349E" w:rsidP="00016705">
            <w:pPr>
              <w:spacing w:line="360" w:lineRule="auto"/>
              <w:jc w:val="both"/>
              <w:rPr>
                <w:b/>
              </w:rPr>
            </w:pPr>
          </w:p>
          <w:p w14:paraId="4F910D20" w14:textId="17C43DC6" w:rsidR="004517D3" w:rsidRDefault="004517D3" w:rsidP="004517D3">
            <w:pPr>
              <w:spacing w:line="360" w:lineRule="auto"/>
              <w:jc w:val="both"/>
              <w:rPr>
                <w:bCs/>
              </w:rPr>
            </w:pPr>
            <w:r w:rsidRPr="007E400A">
              <w:rPr>
                <w:bCs/>
              </w:rPr>
              <w:t>3.2 numaralı iş paketi</w:t>
            </w:r>
            <w:r>
              <w:rPr>
                <w:bCs/>
              </w:rPr>
              <w:t>nde</w:t>
            </w:r>
            <w:r w:rsidRPr="007E400A">
              <w:rPr>
                <w:bCs/>
              </w:rPr>
              <w:t xml:space="preserve"> </w:t>
            </w:r>
            <w:r>
              <w:rPr>
                <w:bCs/>
              </w:rPr>
              <w:t>1. rapor döneminde</w:t>
            </w:r>
            <w:r w:rsidRPr="007E400A">
              <w:rPr>
                <w:bCs/>
              </w:rPr>
              <w:t xml:space="preserve"> %</w:t>
            </w:r>
            <w:r>
              <w:rPr>
                <w:bCs/>
              </w:rPr>
              <w:t>70</w:t>
            </w:r>
            <w:r w:rsidRPr="007E400A">
              <w:rPr>
                <w:bCs/>
              </w:rPr>
              <w:t>’l</w:t>
            </w:r>
            <w:r>
              <w:rPr>
                <w:bCs/>
              </w:rPr>
              <w:t>i</w:t>
            </w:r>
            <w:r w:rsidRPr="007E400A">
              <w:rPr>
                <w:bCs/>
              </w:rPr>
              <w:t xml:space="preserve">k bir ilerleme sağlanmıştı.  </w:t>
            </w:r>
            <w:r>
              <w:rPr>
                <w:bCs/>
              </w:rPr>
              <w:t>2. rapor</w:t>
            </w:r>
            <w:r w:rsidRPr="007E400A">
              <w:rPr>
                <w:bCs/>
              </w:rPr>
              <w:t xml:space="preserve"> </w:t>
            </w:r>
            <w:r>
              <w:rPr>
                <w:bCs/>
              </w:rPr>
              <w:t>döneminde</w:t>
            </w:r>
            <w:r w:rsidRPr="007E400A">
              <w:rPr>
                <w:bCs/>
              </w:rPr>
              <w:t xml:space="preserve"> </w:t>
            </w:r>
            <w:r w:rsidR="00D6328D">
              <w:rPr>
                <w:bCs/>
              </w:rPr>
              <w:t xml:space="preserve">ise iş paketi %100’ü tamamlanmıştır ve aşağıda belirtilen </w:t>
            </w:r>
            <w:r w:rsidR="00D6328D" w:rsidRPr="007E400A">
              <w:rPr>
                <w:bCs/>
              </w:rPr>
              <w:t>çalışmalar</w:t>
            </w:r>
            <w:r w:rsidRPr="007E400A">
              <w:rPr>
                <w:bCs/>
              </w:rPr>
              <w:t xml:space="preserve"> gerçekleştirilmiştir:</w:t>
            </w:r>
          </w:p>
          <w:p w14:paraId="7B8ADDEC" w14:textId="77777777" w:rsidR="00D03C81" w:rsidRPr="007E400A" w:rsidRDefault="00D03C81" w:rsidP="004517D3">
            <w:pPr>
              <w:spacing w:line="360" w:lineRule="auto"/>
              <w:jc w:val="both"/>
              <w:rPr>
                <w:bCs/>
              </w:rPr>
            </w:pPr>
          </w:p>
          <w:p w14:paraId="1E198702" w14:textId="7A7A0D56" w:rsidR="008C4FB9" w:rsidRDefault="008B36F5" w:rsidP="00016705">
            <w:pPr>
              <w:spacing w:line="360" w:lineRule="auto"/>
              <w:jc w:val="both"/>
              <w:rPr>
                <w:bCs/>
              </w:rPr>
            </w:pPr>
            <w:r w:rsidRPr="008B36F5">
              <w:rPr>
                <w:bCs/>
              </w:rPr>
              <w:t>Türkiye Tohum Gen Bankası Biyoçeşitlilik ve Genetik Kaynaklar Bölüm Başkanı Dr. Fatma Rüveyda Alkan ile iletişime geçilmiştir. Yapılan literatür taramaları ve TÜİK tarafından sağlanan verilerin değerlendirilmesi sonucunda, buğday açısından önemli olan Tekirdağ, Şanlıurfa, Konya, Yozgat, Eskişehir ve Kars lokasyonlarından toplanan genetik materyallerin incelenmesi gerektiği belirlenmiştir. Türkiye Tohum Gen Bankası’nda bulunan 3.400 yerel buğday çeşidi arasından proje kapsamında uygun olan 60 çeşit seçilmiş ve buğday temin süreci başarıyla tamamlanmıştır.</w:t>
            </w:r>
          </w:p>
          <w:p w14:paraId="4FF1AC04" w14:textId="769AEF66" w:rsidR="0025349E" w:rsidRDefault="008B36F5" w:rsidP="00016705">
            <w:pPr>
              <w:spacing w:line="360" w:lineRule="auto"/>
              <w:jc w:val="both"/>
              <w:rPr>
                <w:bCs/>
              </w:rPr>
            </w:pPr>
            <w:r w:rsidRPr="008B36F5">
              <w:rPr>
                <w:bCs/>
              </w:rPr>
              <w:t xml:space="preserve">Standart çeşitler için, </w:t>
            </w:r>
            <w:r>
              <w:rPr>
                <w:bCs/>
              </w:rPr>
              <w:t>Ta</w:t>
            </w:r>
            <w:r w:rsidRPr="008B36F5">
              <w:rPr>
                <w:bCs/>
              </w:rPr>
              <w:t>rla Bitkileri Merkez Araştırma Enstitüsü Müdürlüğü ve Konya Bahri Dağdaş Uluslararası Tarımsal Araştırma Enstitüsü Müdürlüklerinden her hastalık için 2 dayanıklı ve 2 hassas çeşidin temini tamamlanmıştır.</w:t>
            </w:r>
          </w:p>
          <w:p w14:paraId="76A88B9F" w14:textId="5880E1EE" w:rsidR="008B36F5" w:rsidRDefault="008B36F5" w:rsidP="00016705">
            <w:pPr>
              <w:spacing w:line="360" w:lineRule="auto"/>
              <w:jc w:val="both"/>
              <w:rPr>
                <w:bCs/>
              </w:rPr>
            </w:pPr>
            <w:r>
              <w:rPr>
                <w:bCs/>
              </w:rPr>
              <w:t>Temin</w:t>
            </w:r>
            <w:r w:rsidRPr="008B36F5">
              <w:rPr>
                <w:bCs/>
              </w:rPr>
              <w:t xml:space="preserve"> edilen </w:t>
            </w:r>
            <w:r>
              <w:rPr>
                <w:bCs/>
              </w:rPr>
              <w:t xml:space="preserve">yerel </w:t>
            </w:r>
            <w:r w:rsidRPr="008B36F5">
              <w:rPr>
                <w:bCs/>
              </w:rPr>
              <w:t>buğday tohumları, 1:1 oranında torf ve perlit karışımı kullanılarak</w:t>
            </w:r>
            <w:del w:id="13" w:author="Hayat TOPÇU" w:date="2025-02-24T12:11:00Z">
              <w:r w:rsidR="00073D83" w:rsidDel="003518BE">
                <w:rPr>
                  <w:bCs/>
                </w:rPr>
                <w:delText xml:space="preserve"> </w:delText>
              </w:r>
            </w:del>
            <w:r w:rsidR="00073D83" w:rsidRPr="009C56E3">
              <w:rPr>
                <w:b/>
                <w:bCs/>
              </w:rPr>
              <w:t xml:space="preserve"> </w:t>
            </w:r>
            <w:r w:rsidR="00073D83">
              <w:rPr>
                <w:b/>
                <w:bCs/>
              </w:rPr>
              <w:t>(</w:t>
            </w:r>
            <w:r w:rsidR="00073D83" w:rsidRPr="009C56E3">
              <w:rPr>
                <w:b/>
                <w:bCs/>
              </w:rPr>
              <w:t xml:space="preserve">Şekil </w:t>
            </w:r>
            <w:r w:rsidR="00073D83">
              <w:rPr>
                <w:b/>
                <w:bCs/>
              </w:rPr>
              <w:t>1)</w:t>
            </w:r>
            <w:r w:rsidR="00073D83" w:rsidRPr="009C56E3">
              <w:rPr>
                <w:b/>
                <w:bCs/>
                <w:i/>
                <w:iCs/>
              </w:rPr>
              <w:t>.</w:t>
            </w:r>
            <w:r w:rsidR="00073D83" w:rsidRPr="000A253A">
              <w:t xml:space="preserve"> </w:t>
            </w:r>
            <w:r w:rsidRPr="008B36F5">
              <w:rPr>
                <w:bCs/>
              </w:rPr>
              <w:t xml:space="preserve"> 24’lük viyollere ekilmiş</w:t>
            </w:r>
            <w:r w:rsidR="00073D83" w:rsidRPr="009C56E3">
              <w:rPr>
                <w:b/>
                <w:bCs/>
              </w:rPr>
              <w:t xml:space="preserve"> </w:t>
            </w:r>
            <w:r w:rsidR="00073D83">
              <w:rPr>
                <w:b/>
                <w:bCs/>
              </w:rPr>
              <w:t>(</w:t>
            </w:r>
            <w:r w:rsidR="00073D83" w:rsidRPr="009C56E3">
              <w:rPr>
                <w:b/>
                <w:bCs/>
              </w:rPr>
              <w:t xml:space="preserve">Şekil </w:t>
            </w:r>
            <w:r w:rsidR="00073D83">
              <w:rPr>
                <w:b/>
                <w:bCs/>
              </w:rPr>
              <w:t>2)</w:t>
            </w:r>
            <w:r w:rsidR="00073D83" w:rsidRPr="000A253A">
              <w:t xml:space="preserve"> </w:t>
            </w:r>
            <w:r w:rsidRPr="008B36F5">
              <w:rPr>
                <w:bCs/>
              </w:rPr>
              <w:t>ve çıkış gözlemlenmiştir</w:t>
            </w:r>
            <w:r w:rsidR="00073D83" w:rsidRPr="009C56E3">
              <w:rPr>
                <w:b/>
                <w:bCs/>
              </w:rPr>
              <w:t xml:space="preserve"> </w:t>
            </w:r>
            <w:r w:rsidR="00073D83">
              <w:rPr>
                <w:b/>
                <w:bCs/>
              </w:rPr>
              <w:t>(</w:t>
            </w:r>
            <w:r w:rsidR="00073D83" w:rsidRPr="009C56E3">
              <w:rPr>
                <w:b/>
                <w:bCs/>
              </w:rPr>
              <w:t xml:space="preserve">Şekil </w:t>
            </w:r>
            <w:r w:rsidR="00073D83">
              <w:rPr>
                <w:b/>
                <w:bCs/>
              </w:rPr>
              <w:t>3)</w:t>
            </w:r>
            <w:r w:rsidRPr="008B36F5">
              <w:rPr>
                <w:bCs/>
              </w:rPr>
              <w:t>. Örnekler</w:t>
            </w:r>
            <w:r>
              <w:rPr>
                <w:bCs/>
              </w:rPr>
              <w:t>den</w:t>
            </w:r>
            <w:r w:rsidRPr="008B36F5">
              <w:rPr>
                <w:bCs/>
              </w:rPr>
              <w:t xml:space="preserve"> tarlaya şaşırtılmadan önce </w:t>
            </w:r>
            <w:r>
              <w:rPr>
                <w:bCs/>
              </w:rPr>
              <w:t>DNA izolasyonu için gerekli olan örnekler alındı</w:t>
            </w:r>
            <w:r w:rsidR="00073D83" w:rsidRPr="000A253A">
              <w:t xml:space="preserve"> </w:t>
            </w:r>
            <w:r w:rsidR="00073D83" w:rsidRPr="00073D83">
              <w:rPr>
                <w:b/>
                <w:bCs/>
              </w:rPr>
              <w:t xml:space="preserve">(Şekil </w:t>
            </w:r>
            <w:r w:rsidR="00073D83" w:rsidRPr="00073D83">
              <w:rPr>
                <w:b/>
                <w:bCs/>
              </w:rPr>
              <w:fldChar w:fldCharType="begin"/>
            </w:r>
            <w:r w:rsidR="00073D83" w:rsidRPr="00073D83">
              <w:rPr>
                <w:b/>
                <w:bCs/>
              </w:rPr>
              <w:instrText xml:space="preserve"> SEQ Şekil \* ARABIC </w:instrText>
            </w:r>
            <w:r w:rsidR="00073D83" w:rsidRPr="00073D83">
              <w:rPr>
                <w:b/>
                <w:bCs/>
              </w:rPr>
              <w:fldChar w:fldCharType="separate"/>
            </w:r>
            <w:r w:rsidR="00073D83" w:rsidRPr="00073D83">
              <w:rPr>
                <w:b/>
                <w:bCs/>
                <w:noProof/>
              </w:rPr>
              <w:t>9</w:t>
            </w:r>
            <w:r w:rsidR="00073D83" w:rsidRPr="00073D83">
              <w:rPr>
                <w:b/>
                <w:bCs/>
              </w:rPr>
              <w:fldChar w:fldCharType="end"/>
            </w:r>
            <w:r w:rsidR="00073D83" w:rsidRPr="00073D83">
              <w:rPr>
                <w:b/>
                <w:bCs/>
              </w:rPr>
              <w:t>)</w:t>
            </w:r>
            <w:r w:rsidRPr="008B36F5">
              <w:rPr>
                <w:bCs/>
              </w:rPr>
              <w:t>.</w:t>
            </w:r>
            <w:r w:rsidR="004A52A1">
              <w:rPr>
                <w:bCs/>
              </w:rPr>
              <w:t xml:space="preserve"> Tarlaya dikilmeden önce çevre koşullarına araştırılması yapıldı</w:t>
            </w:r>
            <w:r w:rsidR="00073D83" w:rsidRPr="000A253A">
              <w:t xml:space="preserve"> </w:t>
            </w:r>
            <w:r w:rsidR="00073D83" w:rsidRPr="00073D83">
              <w:rPr>
                <w:b/>
                <w:bCs/>
              </w:rPr>
              <w:t xml:space="preserve">(Şekil </w:t>
            </w:r>
            <w:r w:rsidR="00073D83" w:rsidRPr="00073D83">
              <w:rPr>
                <w:b/>
                <w:bCs/>
              </w:rPr>
              <w:fldChar w:fldCharType="begin"/>
            </w:r>
            <w:r w:rsidR="00073D83" w:rsidRPr="00073D83">
              <w:rPr>
                <w:b/>
                <w:bCs/>
              </w:rPr>
              <w:instrText xml:space="preserve"> SEQ Şekil \* ARABIC </w:instrText>
            </w:r>
            <w:r w:rsidR="00073D83" w:rsidRPr="00073D83">
              <w:rPr>
                <w:b/>
                <w:bCs/>
              </w:rPr>
              <w:fldChar w:fldCharType="separate"/>
            </w:r>
            <w:r w:rsidR="00073D83" w:rsidRPr="00073D83">
              <w:rPr>
                <w:b/>
                <w:bCs/>
                <w:noProof/>
              </w:rPr>
              <w:t>5</w:t>
            </w:r>
            <w:r w:rsidR="00073D83" w:rsidRPr="00073D83">
              <w:rPr>
                <w:b/>
                <w:bCs/>
              </w:rPr>
              <w:fldChar w:fldCharType="end"/>
            </w:r>
            <w:r w:rsidR="00073D83" w:rsidRPr="00073D83">
              <w:rPr>
                <w:b/>
                <w:bCs/>
              </w:rPr>
              <w:t>)</w:t>
            </w:r>
            <w:r w:rsidR="004A52A1" w:rsidRPr="00073D83">
              <w:t>.</w:t>
            </w:r>
            <w:r w:rsidRPr="008B36F5">
              <w:rPr>
                <w:bCs/>
              </w:rPr>
              <w:t xml:space="preserve"> Elde edilen standart çeşitler, </w:t>
            </w:r>
            <w:r w:rsidR="004A52A1" w:rsidRPr="004A52A1">
              <w:rPr>
                <w:bCs/>
              </w:rPr>
              <w:t>Augmented</w:t>
            </w:r>
            <w:r w:rsidR="004A52A1">
              <w:rPr>
                <w:bCs/>
              </w:rPr>
              <w:t xml:space="preserve"> </w:t>
            </w:r>
            <w:r w:rsidRPr="008B36F5">
              <w:rPr>
                <w:bCs/>
              </w:rPr>
              <w:t>deneme desenine göre Tekirdağ Namık Kemal Üniversitesi Tarla Bitkileri Bölümü’nden Prof. Dr. İsmet Baş</w:t>
            </w:r>
            <w:r w:rsidR="004F1609">
              <w:rPr>
                <w:bCs/>
              </w:rPr>
              <w:t>e</w:t>
            </w:r>
            <w:r w:rsidRPr="008B36F5">
              <w:rPr>
                <w:bCs/>
              </w:rPr>
              <w:t>r’ın sorumluluk alanında bulunan deneme arazisine dikilmiş ve gelişimleri takip edilmektedir.</w:t>
            </w:r>
          </w:p>
          <w:p w14:paraId="30E09899" w14:textId="77777777" w:rsidR="004A52A1" w:rsidRDefault="004A52A1" w:rsidP="004A52A1">
            <w:pPr>
              <w:keepNext/>
              <w:spacing w:line="360" w:lineRule="auto"/>
              <w:jc w:val="center"/>
            </w:pPr>
            <w:r>
              <w:rPr>
                <w:bCs/>
                <w:noProof/>
              </w:rPr>
              <w:lastRenderedPageBreak/>
              <w:drawing>
                <wp:inline distT="0" distB="0" distL="0" distR="0" wp14:anchorId="55B0D3AC" wp14:editId="3D263233">
                  <wp:extent cx="1613320" cy="3581868"/>
                  <wp:effectExtent l="0" t="0" r="6350" b="0"/>
                  <wp:docPr id="56074318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2948" cy="3603243"/>
                          </a:xfrm>
                          <a:prstGeom prst="rect">
                            <a:avLst/>
                          </a:prstGeom>
                          <a:noFill/>
                          <a:ln>
                            <a:noFill/>
                          </a:ln>
                        </pic:spPr>
                      </pic:pic>
                    </a:graphicData>
                  </a:graphic>
                </wp:inline>
              </w:drawing>
            </w:r>
          </w:p>
          <w:p w14:paraId="334AE785" w14:textId="2CE38E07" w:rsidR="004A52A1" w:rsidRPr="000A253A" w:rsidRDefault="004A52A1" w:rsidP="004A52A1">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1</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Toprak Hazırlığı</w:t>
            </w:r>
          </w:p>
          <w:p w14:paraId="0710AFD8" w14:textId="77777777" w:rsidR="004A52A1" w:rsidRDefault="004A52A1">
            <w:pPr>
              <w:keepNext/>
              <w:jc w:val="center"/>
              <w:pPrChange w:id="14" w:author="Hayat TOPÇU" w:date="2025-02-24T11:26:00Z">
                <w:pPr>
                  <w:keepNext/>
                  <w:framePr w:hSpace="141" w:wrap="around" w:hAnchor="margin" w:y="-930"/>
                </w:pPr>
              </w:pPrChange>
            </w:pPr>
            <w:r>
              <w:rPr>
                <w:noProof/>
              </w:rPr>
              <w:drawing>
                <wp:inline distT="0" distB="0" distL="0" distR="0" wp14:anchorId="05972FFB" wp14:editId="50DA3A02">
                  <wp:extent cx="4413956" cy="2609671"/>
                  <wp:effectExtent l="0" t="0" r="0" b="0"/>
                  <wp:docPr id="210431753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013" r="12763"/>
                          <a:stretch/>
                        </pic:blipFill>
                        <pic:spPr bwMode="auto">
                          <a:xfrm>
                            <a:off x="0" y="0"/>
                            <a:ext cx="4414258"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1880B0A7" w14:textId="79B20713" w:rsidR="004A52A1" w:rsidRPr="000A253A" w:rsidRDefault="004A52A1" w:rsidP="004A52A1">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2</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Ekim sonrası</w:t>
            </w:r>
          </w:p>
          <w:p w14:paraId="7F0DC6E7" w14:textId="77777777" w:rsidR="004A52A1" w:rsidRDefault="004A52A1" w:rsidP="004A52A1">
            <w:pPr>
              <w:pStyle w:val="Caption"/>
              <w:keepNext/>
              <w:jc w:val="center"/>
            </w:pPr>
            <w:r>
              <w:rPr>
                <w:noProof/>
              </w:rPr>
              <w:lastRenderedPageBreak/>
              <w:drawing>
                <wp:inline distT="0" distB="0" distL="0" distR="0" wp14:anchorId="5109DEA0" wp14:editId="74E61CB6">
                  <wp:extent cx="5311140" cy="2526417"/>
                  <wp:effectExtent l="0" t="0" r="0" b="1270"/>
                  <wp:docPr id="691703908"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4213" r="10492"/>
                          <a:stretch/>
                        </pic:blipFill>
                        <pic:spPr bwMode="auto">
                          <a:xfrm>
                            <a:off x="0" y="0"/>
                            <a:ext cx="5311422" cy="2526551"/>
                          </a:xfrm>
                          <a:prstGeom prst="rect">
                            <a:avLst/>
                          </a:prstGeom>
                          <a:noFill/>
                          <a:ln>
                            <a:noFill/>
                          </a:ln>
                          <a:extLst>
                            <a:ext uri="{53640926-AAD7-44D8-BBD7-CCE9431645EC}">
                              <a14:shadowObscured xmlns:a14="http://schemas.microsoft.com/office/drawing/2010/main"/>
                            </a:ext>
                          </a:extLst>
                        </pic:spPr>
                      </pic:pic>
                    </a:graphicData>
                  </a:graphic>
                </wp:inline>
              </w:drawing>
            </w:r>
          </w:p>
          <w:p w14:paraId="333FDDC4" w14:textId="6846A843" w:rsidR="004A52A1" w:rsidRPr="000A253A" w:rsidRDefault="004A52A1" w:rsidP="004A52A1">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3</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16. Gün Gelişimleri</w:t>
            </w:r>
          </w:p>
          <w:p w14:paraId="7FEACE87" w14:textId="77777777" w:rsidR="004A52A1" w:rsidRDefault="004A52A1" w:rsidP="004A52A1">
            <w:pPr>
              <w:keepNext/>
            </w:pPr>
            <w:r>
              <w:rPr>
                <w:noProof/>
              </w:rPr>
              <w:drawing>
                <wp:inline distT="0" distB="0" distL="0" distR="0" wp14:anchorId="0AED6830" wp14:editId="4697AC61">
                  <wp:extent cx="6096000" cy="2743200"/>
                  <wp:effectExtent l="0" t="0" r="0" b="0"/>
                  <wp:docPr id="56756909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p>
          <w:p w14:paraId="681030F7" w14:textId="091E3E3F" w:rsidR="004A52A1" w:rsidRPr="000A253A" w:rsidRDefault="004A52A1" w:rsidP="004A52A1">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4</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45. Gün Gelişimleri</w:t>
            </w:r>
          </w:p>
          <w:p w14:paraId="06B7F8B4" w14:textId="77777777" w:rsidR="004A52A1" w:rsidRDefault="004A52A1" w:rsidP="004A52A1">
            <w:pPr>
              <w:keepNext/>
            </w:pPr>
            <w:r>
              <w:rPr>
                <w:noProof/>
              </w:rPr>
              <w:lastRenderedPageBreak/>
              <w:drawing>
                <wp:inline distT="0" distB="0" distL="0" distR="0" wp14:anchorId="208B64E6" wp14:editId="216BFB62">
                  <wp:extent cx="6296026" cy="4729228"/>
                  <wp:effectExtent l="0" t="0" r="0" b="0"/>
                  <wp:docPr id="166476691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7046" cy="4729994"/>
                          </a:xfrm>
                          <a:prstGeom prst="rect">
                            <a:avLst/>
                          </a:prstGeom>
                          <a:noFill/>
                          <a:ln>
                            <a:noFill/>
                          </a:ln>
                        </pic:spPr>
                      </pic:pic>
                    </a:graphicData>
                  </a:graphic>
                </wp:inline>
              </w:drawing>
            </w:r>
          </w:p>
          <w:p w14:paraId="0A6A1573" w14:textId="1E1E3D31" w:rsidR="004A52A1" w:rsidRPr="000A253A" w:rsidRDefault="004A52A1" w:rsidP="004A52A1">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5</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Arazi Dikimi Öncesi Çevre Koşullarına Alıştırma</w:t>
            </w:r>
          </w:p>
          <w:p w14:paraId="43C74833" w14:textId="77777777" w:rsidR="004A52A1" w:rsidRDefault="004A52A1" w:rsidP="004A52A1">
            <w:pPr>
              <w:keepNext/>
              <w:spacing w:line="360" w:lineRule="auto"/>
              <w:jc w:val="center"/>
            </w:pPr>
            <w:r>
              <w:rPr>
                <w:bCs/>
                <w:noProof/>
              </w:rPr>
              <w:drawing>
                <wp:inline distT="0" distB="0" distL="0" distR="0" wp14:anchorId="64E2AB20" wp14:editId="20A6287D">
                  <wp:extent cx="1587694" cy="3524974"/>
                  <wp:effectExtent l="0" t="0" r="0" b="0"/>
                  <wp:docPr id="151911906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5155" cy="3541539"/>
                          </a:xfrm>
                          <a:prstGeom prst="rect">
                            <a:avLst/>
                          </a:prstGeom>
                          <a:noFill/>
                          <a:ln>
                            <a:noFill/>
                          </a:ln>
                        </pic:spPr>
                      </pic:pic>
                    </a:graphicData>
                  </a:graphic>
                </wp:inline>
              </w:drawing>
            </w:r>
          </w:p>
          <w:p w14:paraId="478CD841" w14:textId="5C46AB15" w:rsidR="004A52A1" w:rsidRPr="000A253A" w:rsidRDefault="004A52A1" w:rsidP="004A52A1">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6</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Yerel Çeşitlerin Hastalık Değerlendirilmesi</w:t>
            </w:r>
          </w:p>
          <w:p w14:paraId="0DA55DBC" w14:textId="77777777" w:rsidR="00C31849" w:rsidRDefault="00C31849" w:rsidP="00C31849">
            <w:pPr>
              <w:keepNext/>
              <w:jc w:val="center"/>
            </w:pPr>
            <w:r>
              <w:rPr>
                <w:noProof/>
              </w:rPr>
              <w:lastRenderedPageBreak/>
              <w:drawing>
                <wp:inline distT="0" distB="0" distL="0" distR="0" wp14:anchorId="5619082D" wp14:editId="0951C2AD">
                  <wp:extent cx="4193854" cy="5591804"/>
                  <wp:effectExtent l="6032" t="0" r="3493" b="3492"/>
                  <wp:docPr id="121015041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4202568" cy="5603423"/>
                          </a:xfrm>
                          <a:prstGeom prst="rect">
                            <a:avLst/>
                          </a:prstGeom>
                          <a:noFill/>
                          <a:ln>
                            <a:noFill/>
                          </a:ln>
                        </pic:spPr>
                      </pic:pic>
                    </a:graphicData>
                  </a:graphic>
                </wp:inline>
              </w:drawing>
            </w:r>
          </w:p>
          <w:p w14:paraId="1C09B24B" w14:textId="217D3AD4" w:rsidR="00C31849" w:rsidRPr="000A253A" w:rsidRDefault="00C31849" w:rsidP="00C31849">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7</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Arazide 1m*0,25m Dikim Sıra Görüntüsü</w:t>
            </w:r>
          </w:p>
          <w:p w14:paraId="1AACCCCF" w14:textId="77777777" w:rsidR="00C31849" w:rsidRDefault="00C31849" w:rsidP="00C31849">
            <w:pPr>
              <w:keepNext/>
              <w:jc w:val="center"/>
            </w:pPr>
            <w:r>
              <w:rPr>
                <w:noProof/>
              </w:rPr>
              <w:lastRenderedPageBreak/>
              <w:drawing>
                <wp:inline distT="0" distB="0" distL="0" distR="0" wp14:anchorId="735C7C80" wp14:editId="25FA2B09">
                  <wp:extent cx="6410325" cy="4810125"/>
                  <wp:effectExtent l="0" t="0" r="9525" b="9525"/>
                  <wp:docPr id="213255449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10325" cy="4810125"/>
                          </a:xfrm>
                          <a:prstGeom prst="rect">
                            <a:avLst/>
                          </a:prstGeom>
                          <a:noFill/>
                          <a:ln>
                            <a:noFill/>
                          </a:ln>
                        </pic:spPr>
                      </pic:pic>
                    </a:graphicData>
                  </a:graphic>
                </wp:inline>
              </w:drawing>
            </w:r>
          </w:p>
          <w:p w14:paraId="79FD9844" w14:textId="57E25900" w:rsidR="004A52A1" w:rsidRPr="000A253A" w:rsidRDefault="00C31849" w:rsidP="00C31849">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8</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13 Aralık 2024 Dikim Sonrası Arazi Görünümümü</w:t>
            </w:r>
          </w:p>
          <w:p w14:paraId="19D49279" w14:textId="77777777" w:rsidR="004A52A1" w:rsidRPr="008B36F5" w:rsidRDefault="004A52A1" w:rsidP="00016705">
            <w:pPr>
              <w:spacing w:line="360" w:lineRule="auto"/>
              <w:jc w:val="both"/>
              <w:rPr>
                <w:bCs/>
              </w:rPr>
            </w:pPr>
          </w:p>
          <w:p w14:paraId="3FE83A7E" w14:textId="77777777" w:rsidR="00D6328D" w:rsidRDefault="006A7A9A" w:rsidP="000D1BE3">
            <w:pPr>
              <w:spacing w:line="360" w:lineRule="auto"/>
              <w:jc w:val="both"/>
              <w:rPr>
                <w:bCs/>
              </w:rPr>
            </w:pPr>
            <w:r w:rsidRPr="00435CB5">
              <w:rPr>
                <w:b/>
                <w:rPrChange w:id="15" w:author="Hayat TOPÇU" w:date="2025-02-24T11:28:00Z">
                  <w:rPr>
                    <w:bCs/>
                  </w:rPr>
                </w:rPrChange>
              </w:rPr>
              <w:t>3.2</w:t>
            </w:r>
            <w:r w:rsidRPr="007E400A">
              <w:rPr>
                <w:bCs/>
              </w:rPr>
              <w:t xml:space="preserve"> numaralı iş paketi</w:t>
            </w:r>
            <w:r>
              <w:rPr>
                <w:bCs/>
              </w:rPr>
              <w:t>nde</w:t>
            </w:r>
            <w:r w:rsidRPr="007E400A">
              <w:rPr>
                <w:bCs/>
              </w:rPr>
              <w:t xml:space="preserve"> </w:t>
            </w:r>
            <w:r>
              <w:rPr>
                <w:bCs/>
              </w:rPr>
              <w:t>1. rapor döneminde</w:t>
            </w:r>
            <w:r w:rsidRPr="007E400A">
              <w:rPr>
                <w:bCs/>
              </w:rPr>
              <w:t xml:space="preserve"> %</w:t>
            </w:r>
            <w:r>
              <w:rPr>
                <w:bCs/>
              </w:rPr>
              <w:t>60</w:t>
            </w:r>
            <w:r w:rsidRPr="007E400A">
              <w:rPr>
                <w:bCs/>
              </w:rPr>
              <w:t>’l</w:t>
            </w:r>
            <w:r>
              <w:rPr>
                <w:bCs/>
              </w:rPr>
              <w:t>ı</w:t>
            </w:r>
            <w:r w:rsidRPr="007E400A">
              <w:rPr>
                <w:bCs/>
              </w:rPr>
              <w:t xml:space="preserve">k bir ilerleme sağlanmıştı.  </w:t>
            </w:r>
            <w:r w:rsidR="00D6328D">
              <w:rPr>
                <w:bCs/>
              </w:rPr>
              <w:t>2. rapor</w:t>
            </w:r>
            <w:r w:rsidR="00D6328D" w:rsidRPr="007E400A">
              <w:rPr>
                <w:bCs/>
              </w:rPr>
              <w:t xml:space="preserve"> </w:t>
            </w:r>
            <w:r w:rsidR="00D6328D">
              <w:rPr>
                <w:bCs/>
              </w:rPr>
              <w:t>döneminde</w:t>
            </w:r>
            <w:r w:rsidR="00D6328D" w:rsidRPr="007E400A">
              <w:rPr>
                <w:bCs/>
              </w:rPr>
              <w:t xml:space="preserve"> </w:t>
            </w:r>
            <w:r w:rsidR="00D6328D">
              <w:rPr>
                <w:bCs/>
              </w:rPr>
              <w:t xml:space="preserve">ise iş paketi %100’ü tamamlanmıştır ve aşağıda belirtilen </w:t>
            </w:r>
            <w:r w:rsidR="00D6328D" w:rsidRPr="007E400A">
              <w:rPr>
                <w:bCs/>
              </w:rPr>
              <w:t>çalışmalar gerçekleştirilmiştir:</w:t>
            </w:r>
          </w:p>
          <w:p w14:paraId="5C111005" w14:textId="19A4DDF9" w:rsidR="000D1BE3" w:rsidRPr="00435CB5" w:rsidRDefault="000D1BE3" w:rsidP="000D1BE3">
            <w:pPr>
              <w:spacing w:line="360" w:lineRule="auto"/>
              <w:jc w:val="both"/>
              <w:rPr>
                <w:rFonts w:asciiTheme="minorHAnsi" w:hAnsiTheme="minorHAnsi" w:cstheme="minorHAnsi"/>
                <w:rPrChange w:id="16" w:author="Hayat TOPÇU" w:date="2025-02-24T11:30:00Z">
                  <w:rPr>
                    <w:bCs/>
                  </w:rPr>
                </w:rPrChange>
              </w:rPr>
            </w:pPr>
            <w:r w:rsidRPr="000D1BE3">
              <w:rPr>
                <w:bCs/>
              </w:rPr>
              <w:t xml:space="preserve">1. rapor döneminde DNA izolasyonu için çeşitli protokoller kapsamlı bir şekilde araştırılmış ve laboratuvar koşulları ile çalışmamızın gereksinimlerine en uygun protokol belirlenmiştir. Bu doğrultuda, yüksek verimlilik ve güvenilir sonuçlar elde etmek amacıyla gerekli olan tüm ekipman ve malzemeler titizlikle seçilmiş ve temin edilmiştir. </w:t>
            </w:r>
            <w:r>
              <w:rPr>
                <w:bCs/>
              </w:rPr>
              <w:t>Temin edilen</w:t>
            </w:r>
            <w:r w:rsidRPr="000D1BE3">
              <w:rPr>
                <w:bCs/>
              </w:rPr>
              <w:t xml:space="preserve"> sarf malzemeler</w:t>
            </w:r>
            <w:del w:id="17" w:author="Hayat TOPÇU" w:date="2025-02-24T11:29:00Z">
              <w:r w:rsidRPr="000D1BE3" w:rsidDel="00435CB5">
                <w:rPr>
                  <w:bCs/>
                </w:rPr>
                <w:delText>i</w:delText>
              </w:r>
            </w:del>
            <w:r w:rsidRPr="000D1BE3">
              <w:rPr>
                <w:bCs/>
              </w:rPr>
              <w:t xml:space="preserve"> kullanılarak tüm örneklerin DNA izolasyonları</w:t>
            </w:r>
            <w:del w:id="18" w:author="Hayat TOPÇU" w:date="2025-02-24T11:30:00Z">
              <w:r w:rsidRPr="000D1BE3" w:rsidDel="00435CB5">
                <w:rPr>
                  <w:bCs/>
                </w:rPr>
                <w:delText xml:space="preserve"> </w:delText>
              </w:r>
            </w:del>
            <w:r w:rsidRPr="000D1BE3">
              <w:rPr>
                <w:bCs/>
              </w:rPr>
              <w:t>başarıyla gerçekleştirilmiştir. Bu çalışmalarla birlikte ilgili iş paketi tamamlanmıştır.</w:t>
            </w:r>
          </w:p>
          <w:p w14:paraId="4D8BCEEB" w14:textId="0F69398D" w:rsidR="00A831B9" w:rsidRDefault="00A831B9" w:rsidP="000D1BE3">
            <w:pPr>
              <w:spacing w:line="360" w:lineRule="auto"/>
              <w:jc w:val="both"/>
              <w:rPr>
                <w:bCs/>
              </w:rPr>
            </w:pPr>
            <w:r w:rsidRPr="00A831B9">
              <w:rPr>
                <w:bCs/>
              </w:rPr>
              <w:t>Tekirdağ Namık Kemal Üniversitesi Ziraat</w:t>
            </w:r>
            <w:ins w:id="19" w:author="Hayat TOPÇU" w:date="2025-02-24T11:31:00Z">
              <w:r w:rsidR="00435CB5">
                <w:rPr>
                  <w:bCs/>
                </w:rPr>
                <w:t xml:space="preserve"> Fakültesi Tarımsal</w:t>
              </w:r>
            </w:ins>
            <w:r w:rsidRPr="00A831B9">
              <w:rPr>
                <w:bCs/>
              </w:rPr>
              <w:t xml:space="preserve"> Biyoteknoloji</w:t>
            </w:r>
            <w:ins w:id="20" w:author="Hayat TOPÇU" w:date="2025-02-24T11:31:00Z">
              <w:r w:rsidR="00435CB5">
                <w:rPr>
                  <w:bCs/>
                </w:rPr>
                <w:t xml:space="preserve"> Araştırma ve Üretim</w:t>
              </w:r>
            </w:ins>
            <w:r w:rsidRPr="00A831B9">
              <w:rPr>
                <w:bCs/>
              </w:rPr>
              <w:t xml:space="preserve"> Birimi'nde, tam kontrollü </w:t>
            </w:r>
            <w:del w:id="21" w:author="Hayat TOPÇU" w:date="2025-02-24T11:31:00Z">
              <w:r w:rsidRPr="00A831B9" w:rsidDel="00435CB5">
                <w:rPr>
                  <w:bCs/>
                </w:rPr>
                <w:delText xml:space="preserve">koşullarda </w:delText>
              </w:r>
            </w:del>
            <w:ins w:id="22" w:author="Hayat TOPÇU" w:date="2025-02-24T11:31:00Z">
              <w:r w:rsidR="00435CB5">
                <w:rPr>
                  <w:bCs/>
                </w:rPr>
                <w:t>seralarda</w:t>
              </w:r>
              <w:r w:rsidR="00435CB5" w:rsidRPr="00A831B9">
                <w:rPr>
                  <w:bCs/>
                </w:rPr>
                <w:t xml:space="preserve"> </w:t>
              </w:r>
            </w:ins>
            <w:r w:rsidRPr="00A831B9">
              <w:rPr>
                <w:bCs/>
              </w:rPr>
              <w:t xml:space="preserve">yetiştirilen yerel buğday çeşitlerinden örnek alma işlemi büyük bir titizlikle gerçekleştirilmiştir. Her bir popülasyondan 10 örnek alınmış ve her bir buğday örneğinden 50 mg'lık miktarlar dikkatlice tüplere aktarılmıştır. Örneklerin bütünlüğünü korumak amacıyla tüpler buz içerisine </w:t>
            </w:r>
            <w:del w:id="23" w:author="Hayat TOPÇU" w:date="2025-02-24T11:32:00Z">
              <w:r w:rsidRPr="00A831B9" w:rsidDel="00435CB5">
                <w:rPr>
                  <w:bCs/>
                </w:rPr>
                <w:delText xml:space="preserve">gömülmüş </w:delText>
              </w:r>
            </w:del>
            <w:ins w:id="24" w:author="Hayat TOPÇU" w:date="2025-02-24T11:32:00Z">
              <w:r w:rsidR="00435CB5">
                <w:rPr>
                  <w:bCs/>
                </w:rPr>
                <w:t>alınmış</w:t>
              </w:r>
              <w:r w:rsidR="00435CB5" w:rsidRPr="00A831B9">
                <w:rPr>
                  <w:bCs/>
                </w:rPr>
                <w:t xml:space="preserve"> </w:t>
              </w:r>
            </w:ins>
            <w:r w:rsidRPr="00A831B9">
              <w:rPr>
                <w:bCs/>
              </w:rPr>
              <w:t>ve ardından hızl</w:t>
            </w:r>
            <w:ins w:id="25" w:author="Hayat TOPÇU" w:date="2025-02-24T11:32:00Z">
              <w:r w:rsidR="00435CB5">
                <w:rPr>
                  <w:bCs/>
                </w:rPr>
                <w:t>ıca</w:t>
              </w:r>
            </w:ins>
            <w:del w:id="26" w:author="Hayat TOPÇU" w:date="2025-02-24T11:32:00Z">
              <w:r w:rsidRPr="00A831B9" w:rsidDel="00435CB5">
                <w:rPr>
                  <w:bCs/>
                </w:rPr>
                <w:delText>a</w:delText>
              </w:r>
            </w:del>
            <w:r w:rsidRPr="00A831B9">
              <w:rPr>
                <w:bCs/>
              </w:rPr>
              <w:t xml:space="preserve"> -80°C derin dondurucu</w:t>
            </w:r>
            <w:ins w:id="27" w:author="Hayat TOPÇU" w:date="2025-02-24T11:33:00Z">
              <w:r w:rsidR="00435CB5">
                <w:rPr>
                  <w:bCs/>
                </w:rPr>
                <w:t>ya konmuş ve analizler gerçekleştirilene kadar</w:t>
              </w:r>
            </w:ins>
            <w:del w:id="28" w:author="Hayat TOPÇU" w:date="2025-02-24T11:32:00Z">
              <w:r w:rsidRPr="00A831B9" w:rsidDel="00435CB5">
                <w:rPr>
                  <w:bCs/>
                </w:rPr>
                <w:delText>ya</w:delText>
              </w:r>
            </w:del>
            <w:r w:rsidRPr="00A831B9">
              <w:rPr>
                <w:bCs/>
              </w:rPr>
              <w:t xml:space="preserve"> </w:t>
            </w:r>
            <w:ins w:id="29" w:author="Hayat TOPÇU" w:date="2025-02-24T11:33:00Z">
              <w:r w:rsidR="00435CB5" w:rsidRPr="00A831B9">
                <w:rPr>
                  <w:bCs/>
                </w:rPr>
                <w:t>-80°C</w:t>
              </w:r>
              <w:r w:rsidR="00435CB5">
                <w:rPr>
                  <w:bCs/>
                </w:rPr>
                <w:t xml:space="preserve">’de </w:t>
              </w:r>
            </w:ins>
            <w:ins w:id="30" w:author="Hayat TOPÇU" w:date="2025-02-24T11:34:00Z">
              <w:r w:rsidR="00435CB5">
                <w:rPr>
                  <w:bCs/>
                </w:rPr>
                <w:t>saklıanmıştır</w:t>
              </w:r>
            </w:ins>
            <w:del w:id="31" w:author="Hayat TOPÇU" w:date="2025-02-24T11:34:00Z">
              <w:r w:rsidRPr="00A831B9" w:rsidDel="00435CB5">
                <w:rPr>
                  <w:bCs/>
                </w:rPr>
                <w:delText>yerleştirilmiştir</w:delText>
              </w:r>
            </w:del>
            <w:r w:rsidRPr="00A831B9">
              <w:rPr>
                <w:bCs/>
              </w:rPr>
              <w:t xml:space="preserve">. Başlangıç aşamasında, alınan örneklerden 3 tanesinin DNA izolasyonu başarıyla gerçekleştirilmiştir. </w:t>
            </w:r>
          </w:p>
          <w:p w14:paraId="05FB8F3D" w14:textId="77777777" w:rsidR="00A831B9" w:rsidRDefault="00A831B9" w:rsidP="00A831B9">
            <w:pPr>
              <w:keepNext/>
              <w:spacing w:line="360" w:lineRule="auto"/>
              <w:jc w:val="center"/>
            </w:pPr>
            <w:r>
              <w:rPr>
                <w:bCs/>
                <w:noProof/>
              </w:rPr>
              <w:lastRenderedPageBreak/>
              <w:drawing>
                <wp:inline distT="0" distB="0" distL="0" distR="0" wp14:anchorId="33C4CD3C" wp14:editId="0B0AE537">
                  <wp:extent cx="1922961" cy="1794017"/>
                  <wp:effectExtent l="0" t="0" r="0" b="0"/>
                  <wp:docPr id="1588626247"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902" t="8846" r="50375" b="21668"/>
                          <a:stretch/>
                        </pic:blipFill>
                        <pic:spPr bwMode="auto">
                          <a:xfrm>
                            <a:off x="0" y="0"/>
                            <a:ext cx="1941924" cy="1811708"/>
                          </a:xfrm>
                          <a:prstGeom prst="rect">
                            <a:avLst/>
                          </a:prstGeom>
                          <a:noFill/>
                          <a:ln>
                            <a:noFill/>
                          </a:ln>
                          <a:extLst>
                            <a:ext uri="{53640926-AAD7-44D8-BBD7-CCE9431645EC}">
                              <a14:shadowObscured xmlns:a14="http://schemas.microsoft.com/office/drawing/2010/main"/>
                            </a:ext>
                          </a:extLst>
                        </pic:spPr>
                      </pic:pic>
                    </a:graphicData>
                  </a:graphic>
                </wp:inline>
              </w:drawing>
            </w:r>
            <w:r>
              <w:rPr>
                <w:bCs/>
                <w:noProof/>
              </w:rPr>
              <w:drawing>
                <wp:inline distT="0" distB="0" distL="0" distR="0" wp14:anchorId="42C44176" wp14:editId="67E6A639">
                  <wp:extent cx="921385" cy="1794934"/>
                  <wp:effectExtent l="0" t="0" r="5715" b="0"/>
                  <wp:docPr id="23958918"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4366" r="37092" b="19649"/>
                          <a:stretch/>
                        </pic:blipFill>
                        <pic:spPr bwMode="auto">
                          <a:xfrm>
                            <a:off x="0" y="0"/>
                            <a:ext cx="922396" cy="1796904"/>
                          </a:xfrm>
                          <a:prstGeom prst="rect">
                            <a:avLst/>
                          </a:prstGeom>
                          <a:noFill/>
                          <a:ln>
                            <a:noFill/>
                          </a:ln>
                          <a:extLst>
                            <a:ext uri="{53640926-AAD7-44D8-BBD7-CCE9431645EC}">
                              <a14:shadowObscured xmlns:a14="http://schemas.microsoft.com/office/drawing/2010/main"/>
                            </a:ext>
                          </a:extLst>
                        </pic:spPr>
                      </pic:pic>
                    </a:graphicData>
                  </a:graphic>
                </wp:inline>
              </w:drawing>
            </w:r>
          </w:p>
          <w:p w14:paraId="1EB2D08F" w14:textId="0834425B" w:rsidR="00A831B9" w:rsidRPr="000A253A" w:rsidRDefault="00A831B9" w:rsidP="00A831B9">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Pr="00073D83">
              <w:rPr>
                <w:b/>
                <w:bCs/>
                <w:i w:val="0"/>
                <w:iCs w:val="0"/>
                <w:noProof/>
                <w:color w:val="auto"/>
                <w:sz w:val="22"/>
                <w:szCs w:val="22"/>
              </w:rPr>
              <w:t>9</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Yerel Buğday </w:t>
            </w:r>
            <w:r w:rsidR="000A253A" w:rsidRPr="000A253A">
              <w:rPr>
                <w:i w:val="0"/>
                <w:iCs w:val="0"/>
                <w:color w:val="auto"/>
                <w:sz w:val="22"/>
                <w:szCs w:val="22"/>
              </w:rPr>
              <w:t>Genotiplerinden</w:t>
            </w:r>
            <w:r w:rsidRPr="000A253A">
              <w:rPr>
                <w:i w:val="0"/>
                <w:iCs w:val="0"/>
                <w:color w:val="auto"/>
                <w:sz w:val="22"/>
                <w:szCs w:val="22"/>
              </w:rPr>
              <w:t xml:space="preserve"> Örnek Alımı</w:t>
            </w:r>
          </w:p>
          <w:p w14:paraId="0091C426" w14:textId="0D3ECACA" w:rsidR="001C47F4" w:rsidRDefault="00A831B9" w:rsidP="001C47F4">
            <w:pPr>
              <w:spacing w:line="360" w:lineRule="auto"/>
              <w:jc w:val="both"/>
              <w:rPr>
                <w:bCs/>
              </w:rPr>
            </w:pPr>
            <w:r w:rsidRPr="00A831B9">
              <w:rPr>
                <w:rFonts w:ascii="Times New Roman" w:eastAsia="Times New Roman" w:hAnsi="Times New Roman" w:cs="Times New Roman"/>
                <w:sz w:val="24"/>
                <w:szCs w:val="24"/>
                <w:lang w:eastAsia="tr-TR"/>
              </w:rPr>
              <w:t xml:space="preserve"> </w:t>
            </w:r>
          </w:p>
          <w:p w14:paraId="71205D1E" w14:textId="0FB7F984" w:rsidR="00161CCC" w:rsidRDefault="001C47F4" w:rsidP="001C47F4">
            <w:pPr>
              <w:spacing w:line="360" w:lineRule="auto"/>
              <w:jc w:val="both"/>
              <w:rPr>
                <w:bCs/>
              </w:rPr>
            </w:pPr>
            <w:r w:rsidRPr="001C47F4">
              <w:rPr>
                <w:bCs/>
              </w:rPr>
              <w:t>DNA izolasyonunda Doyle ve Doyle (1987), Doyle ve Doyle (1990), Kafkas, Özkan ve Sütyemez (2005) tarafından kullanılmış olan protokollerden modifiye edilmiş CTAB protokolü, minör modifikasyonlarla kullanılarak buğday DNA izolasyon analizleri gerçekleşt</w:t>
            </w:r>
            <w:r w:rsidR="00073D83">
              <w:rPr>
                <w:bCs/>
              </w:rPr>
              <w:t>i</w:t>
            </w:r>
            <w:r w:rsidRPr="001C47F4">
              <w:rPr>
                <w:bCs/>
              </w:rPr>
              <w:t xml:space="preserve">rilmiştir </w:t>
            </w:r>
            <w:r w:rsidRPr="00073D83">
              <w:rPr>
                <w:b/>
              </w:rPr>
              <w:t>(Şekil 1</w:t>
            </w:r>
            <w:r w:rsidR="00073D83" w:rsidRPr="00073D83">
              <w:rPr>
                <w:b/>
              </w:rPr>
              <w:t>0</w:t>
            </w:r>
            <w:r w:rsidRPr="00073D83">
              <w:rPr>
                <w:b/>
              </w:rPr>
              <w:t>.)</w:t>
            </w:r>
            <w:r w:rsidRPr="001C47F4">
              <w:rPr>
                <w:bCs/>
              </w:rPr>
              <w:t xml:space="preserve">. DNA miktarı ve kalitesi tayininde LTEK INNO microplate spectrophotometer kullanılarak Tekirdağ Namık Kemal Üniversitesi, Ziraat Fakültesi, Tarımsal Biyoteknoloji Bölümü Enzim ve Mikrobiyal </w:t>
            </w:r>
            <w:r w:rsidR="00073D83">
              <w:rPr>
                <w:bCs/>
              </w:rPr>
              <w:t>B</w:t>
            </w:r>
            <w:r w:rsidRPr="001C47F4">
              <w:rPr>
                <w:bCs/>
              </w:rPr>
              <w:t xml:space="preserve">iyoteknoloji Laboratuvarında yapılmıştır. İzole edilen genomik DNA örnekleri 5 ng/µl olacak şekilde </w:t>
            </w:r>
            <w:del w:id="32" w:author="Hayat TOPÇU" w:date="2025-02-24T11:51:00Z">
              <w:r w:rsidRPr="001C47F4" w:rsidDel="00435CB5">
                <w:rPr>
                  <w:bCs/>
                </w:rPr>
                <w:delText xml:space="preserve">sulandırıldıktan </w:delText>
              </w:r>
            </w:del>
            <w:ins w:id="33" w:author="Hayat TOPÇU" w:date="2025-02-24T11:51:00Z">
              <w:r w:rsidR="00435CB5" w:rsidRPr="001C47F4">
                <w:rPr>
                  <w:bCs/>
                </w:rPr>
                <w:t>s</w:t>
              </w:r>
              <w:r w:rsidR="00435CB5">
                <w:rPr>
                  <w:bCs/>
                </w:rPr>
                <w:t>eyreltildikten</w:t>
              </w:r>
              <w:r w:rsidR="00435CB5" w:rsidRPr="001C47F4">
                <w:rPr>
                  <w:bCs/>
                </w:rPr>
                <w:t xml:space="preserve"> </w:t>
              </w:r>
            </w:ins>
            <w:r w:rsidRPr="001C47F4">
              <w:rPr>
                <w:bCs/>
              </w:rPr>
              <w:t>sonra PCR analizine kadar -20 ºC’de muhafaza edilmiştir.</w:t>
            </w:r>
          </w:p>
          <w:p w14:paraId="3F44F424" w14:textId="77777777" w:rsidR="000D1BE3" w:rsidRDefault="000D1BE3" w:rsidP="000D1BE3">
            <w:pPr>
              <w:keepNext/>
              <w:spacing w:line="360" w:lineRule="auto"/>
              <w:jc w:val="center"/>
            </w:pPr>
            <w:r>
              <w:rPr>
                <w:noProof/>
                <w:lang w:eastAsia="tr-TR"/>
              </w:rPr>
              <w:drawing>
                <wp:inline distT="0" distB="0" distL="0" distR="0" wp14:anchorId="15ACB529" wp14:editId="1DAEAC41">
                  <wp:extent cx="3514725" cy="32194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4725" cy="3219450"/>
                          </a:xfrm>
                          <a:prstGeom prst="rect">
                            <a:avLst/>
                          </a:prstGeom>
                        </pic:spPr>
                      </pic:pic>
                    </a:graphicData>
                  </a:graphic>
                </wp:inline>
              </w:drawing>
            </w:r>
          </w:p>
          <w:p w14:paraId="7A43F5CC" w14:textId="4E720B9C" w:rsidR="001C47F4" w:rsidRPr="000A253A" w:rsidRDefault="000D1BE3" w:rsidP="000D1BE3">
            <w:pPr>
              <w:pStyle w:val="Caption"/>
              <w:jc w:val="center"/>
              <w:rPr>
                <w:i w:val="0"/>
                <w:iCs w:val="0"/>
                <w:color w:val="auto"/>
                <w:sz w:val="22"/>
                <w:szCs w:val="22"/>
              </w:rPr>
            </w:pPr>
            <w:r w:rsidRPr="00073D83">
              <w:rPr>
                <w:b/>
                <w:bCs/>
                <w:i w:val="0"/>
                <w:iCs w:val="0"/>
                <w:color w:val="auto"/>
                <w:sz w:val="22"/>
                <w:szCs w:val="22"/>
              </w:rPr>
              <w:t xml:space="preserve">Şekil </w:t>
            </w:r>
            <w:r w:rsidRPr="00073D83">
              <w:rPr>
                <w:b/>
                <w:bCs/>
                <w:i w:val="0"/>
                <w:iCs w:val="0"/>
                <w:color w:val="auto"/>
                <w:sz w:val="22"/>
                <w:szCs w:val="22"/>
              </w:rPr>
              <w:fldChar w:fldCharType="begin"/>
            </w:r>
            <w:r w:rsidRPr="00073D83">
              <w:rPr>
                <w:b/>
                <w:bCs/>
                <w:i w:val="0"/>
                <w:iCs w:val="0"/>
                <w:color w:val="auto"/>
                <w:sz w:val="22"/>
                <w:szCs w:val="22"/>
              </w:rPr>
              <w:instrText xml:space="preserve"> SEQ Şekil \* ARABIC </w:instrText>
            </w:r>
            <w:r w:rsidRPr="00073D83">
              <w:rPr>
                <w:b/>
                <w:bCs/>
                <w:i w:val="0"/>
                <w:iCs w:val="0"/>
                <w:color w:val="auto"/>
                <w:sz w:val="22"/>
                <w:szCs w:val="22"/>
              </w:rPr>
              <w:fldChar w:fldCharType="separate"/>
            </w:r>
            <w:r w:rsidR="00A831B9" w:rsidRPr="00073D83">
              <w:rPr>
                <w:b/>
                <w:bCs/>
                <w:i w:val="0"/>
                <w:iCs w:val="0"/>
                <w:noProof/>
                <w:color w:val="auto"/>
                <w:sz w:val="22"/>
                <w:szCs w:val="22"/>
              </w:rPr>
              <w:t>10</w:t>
            </w:r>
            <w:r w:rsidRPr="00073D83">
              <w:rPr>
                <w:b/>
                <w:bCs/>
                <w:i w:val="0"/>
                <w:iCs w:val="0"/>
                <w:color w:val="auto"/>
                <w:sz w:val="22"/>
                <w:szCs w:val="22"/>
              </w:rPr>
              <w:fldChar w:fldCharType="end"/>
            </w:r>
            <w:r w:rsidR="00073D83" w:rsidRPr="00073D83">
              <w:rPr>
                <w:b/>
                <w:bCs/>
                <w:i w:val="0"/>
                <w:iCs w:val="0"/>
                <w:color w:val="auto"/>
                <w:sz w:val="22"/>
                <w:szCs w:val="22"/>
              </w:rPr>
              <w:t>.</w:t>
            </w:r>
            <w:r w:rsidRPr="000A253A">
              <w:rPr>
                <w:i w:val="0"/>
                <w:iCs w:val="0"/>
                <w:color w:val="auto"/>
                <w:sz w:val="22"/>
                <w:szCs w:val="22"/>
              </w:rPr>
              <w:t xml:space="preserve"> DNA izolasyonu aşamaları</w:t>
            </w:r>
          </w:p>
          <w:p w14:paraId="2A588268" w14:textId="7EF571CF" w:rsidR="000D1BE3" w:rsidRPr="00073D83" w:rsidRDefault="000D1BE3" w:rsidP="000D1BE3">
            <w:pPr>
              <w:jc w:val="both"/>
              <w:rPr>
                <w:b/>
                <w:bCs/>
              </w:rPr>
            </w:pPr>
            <w:r w:rsidRPr="00073D83">
              <w:rPr>
                <w:b/>
                <w:bCs/>
              </w:rPr>
              <w:t xml:space="preserve">DNA </w:t>
            </w:r>
            <w:r w:rsidR="00073D83">
              <w:rPr>
                <w:b/>
                <w:bCs/>
              </w:rPr>
              <w:t>İ</w:t>
            </w:r>
            <w:r w:rsidRPr="00073D83">
              <w:rPr>
                <w:b/>
                <w:bCs/>
              </w:rPr>
              <w:t>zolasyonu Protokolü</w:t>
            </w:r>
          </w:p>
          <w:p w14:paraId="627BFE31" w14:textId="77777777" w:rsidR="000D1BE3" w:rsidRDefault="000D1BE3" w:rsidP="000D1BE3">
            <w:pPr>
              <w:jc w:val="both"/>
            </w:pPr>
          </w:p>
          <w:p w14:paraId="208F940B" w14:textId="58234FB4" w:rsidR="000D1BE3" w:rsidRDefault="000D1BE3" w:rsidP="009C3718">
            <w:pPr>
              <w:pStyle w:val="ListParagraph"/>
              <w:numPr>
                <w:ilvl w:val="0"/>
                <w:numId w:val="13"/>
              </w:numPr>
              <w:jc w:val="both"/>
            </w:pPr>
            <w:r>
              <w:t xml:space="preserve">Türkiye genelinden toplanan 60 </w:t>
            </w:r>
            <w:r w:rsidR="00D6328D">
              <w:t xml:space="preserve">yerel </w:t>
            </w:r>
            <w:r>
              <w:t xml:space="preserve">buğday </w:t>
            </w:r>
            <w:del w:id="34" w:author="Hayat TOPÇU" w:date="2025-02-24T11:52:00Z">
              <w:r w:rsidDel="00435CB5">
                <w:delText>materyalinden</w:delText>
              </w:r>
              <w:r w:rsidR="00D6328D" w:rsidDel="00435CB5">
                <w:delText xml:space="preserve"> </w:delText>
              </w:r>
            </w:del>
            <w:ins w:id="35" w:author="Hayat TOPÇU" w:date="2025-02-24T12:12:00Z">
              <w:r w:rsidR="003518BE">
                <w:t xml:space="preserve">çeşitlerinden </w:t>
              </w:r>
            </w:ins>
            <w:ins w:id="36" w:author="Hayat TOPÇU" w:date="2025-02-24T11:52:00Z">
              <w:r w:rsidR="00435CB5">
                <w:t>materyal</w:t>
              </w:r>
            </w:ins>
            <w:ins w:id="37" w:author="Hayat TOPÇU" w:date="2025-02-24T12:12:00Z">
              <w:r w:rsidR="003518BE">
                <w:t xml:space="preserve"> olarak kullanılma</w:t>
              </w:r>
            </w:ins>
            <w:ins w:id="38" w:author="Hayat TOPÇU" w:date="2025-02-24T12:13:00Z">
              <w:r w:rsidR="003518BE">
                <w:t>k üzere</w:t>
              </w:r>
            </w:ins>
            <w:ins w:id="39" w:author="Hayat TOPÇU" w:date="2025-02-24T11:52:00Z">
              <w:r w:rsidR="00435CB5">
                <w:t xml:space="preserve"> </w:t>
              </w:r>
            </w:ins>
            <w:r w:rsidR="00D6328D">
              <w:t>her bir</w:t>
            </w:r>
            <w:ins w:id="40" w:author="Hayat TOPÇU" w:date="2025-02-24T12:13:00Z">
              <w:r w:rsidR="003518BE">
                <w:t xml:space="preserve"> çeşitten</w:t>
              </w:r>
            </w:ins>
            <w:del w:id="41" w:author="Hayat TOPÇU" w:date="2025-02-24T12:13:00Z">
              <w:r w:rsidR="00D6328D" w:rsidDel="003518BE">
                <w:delText>inden</w:delText>
              </w:r>
            </w:del>
            <w:r w:rsidR="00D6328D">
              <w:t xml:space="preserve"> </w:t>
            </w:r>
            <w:r>
              <w:t>3 tekerrürlü olacak şekilde 2 ml’lik santrifüj tüpleri içinde Retch MM400 vibrasyonlu öğütücü kullanılarak toz haline getirilmiştir. İyice ezilen örneklerin bulunduğu her bir tüp üzerine önceden hazırlanmış stok CTAB (100mM Tris-HCl, 1,4M NaCl, 20mM EDTA, %2 CTAB, %2 PVP) ile β–Mercaptoethanol (%3) birleştirilerek 65 ˚C’de ısıtılmış özütleme tamponundan örneklerin üzerine 800 µl eklen</w:t>
            </w:r>
            <w:r w:rsidR="009C3718">
              <w:t>miş</w:t>
            </w:r>
            <w:r>
              <w:t xml:space="preserve">, 65 ˚C ısıtıcılı blokta 60 dk 800 rpm’de </w:t>
            </w:r>
            <w:r>
              <w:lastRenderedPageBreak/>
              <w:t>çalkalanarak inkübasyona bırakılmıştır.</w:t>
            </w:r>
          </w:p>
          <w:p w14:paraId="10E24AE0" w14:textId="77777777" w:rsidR="000D1BE3" w:rsidRDefault="000D1BE3" w:rsidP="000D1BE3">
            <w:pPr>
              <w:jc w:val="both"/>
            </w:pPr>
          </w:p>
          <w:p w14:paraId="3F2F2FAE" w14:textId="04DC0AD8" w:rsidR="000D1BE3" w:rsidRDefault="000D1BE3" w:rsidP="009C3718">
            <w:pPr>
              <w:pStyle w:val="ListParagraph"/>
              <w:numPr>
                <w:ilvl w:val="0"/>
                <w:numId w:val="13"/>
              </w:numPr>
              <w:jc w:val="both"/>
            </w:pPr>
            <w:r>
              <w:t>İnkübasyon işlemi bittikten sonra örneklerin üzerine 800 µl kloroform:izoamilalkol (</w:t>
            </w:r>
            <w:del w:id="42" w:author="Hayat TOPÇU" w:date="2025-02-24T11:52:00Z">
              <w:r w:rsidDel="00435CB5">
                <w:delText>C:I) (</w:delText>
              </w:r>
            </w:del>
            <w:r>
              <w:t>24:1) eklenip 15 dk çalkalandıktan sonra 15 dk 1</w:t>
            </w:r>
            <w:ins w:id="43" w:author="Hayat TOPÇU" w:date="2025-02-24T11:53:00Z">
              <w:r w:rsidR="00435CB5">
                <w:t>4</w:t>
              </w:r>
            </w:ins>
            <w:del w:id="44" w:author="Hayat TOPÇU" w:date="2025-02-24T11:53:00Z">
              <w:r w:rsidDel="00435CB5">
                <w:delText>0</w:delText>
              </w:r>
            </w:del>
            <w:r>
              <w:t>.000 rpm’de santrifüj yapılıp süpernatan</w:t>
            </w:r>
            <w:del w:id="45" w:author="Hayat TOPÇU" w:date="2025-02-24T11:53:00Z">
              <w:r w:rsidDel="00435CB5">
                <w:delText>t</w:delText>
              </w:r>
            </w:del>
            <w:r>
              <w:t xml:space="preserve">lar 2 ml’lik yeni steril tüplere aktarılmıştır. </w:t>
            </w:r>
          </w:p>
          <w:p w14:paraId="33EEAF61" w14:textId="77777777" w:rsidR="000D1BE3" w:rsidRDefault="000D1BE3" w:rsidP="000D1BE3">
            <w:pPr>
              <w:jc w:val="both"/>
            </w:pPr>
          </w:p>
          <w:p w14:paraId="1044FD35" w14:textId="606780CF" w:rsidR="000D1BE3" w:rsidRDefault="000D1BE3" w:rsidP="009C3718">
            <w:pPr>
              <w:pStyle w:val="ListParagraph"/>
              <w:numPr>
                <w:ilvl w:val="0"/>
                <w:numId w:val="13"/>
              </w:numPr>
              <w:jc w:val="both"/>
            </w:pPr>
            <w:r>
              <w:t>Örneklerin üzerine süpernatan</w:t>
            </w:r>
            <w:del w:id="46" w:author="Hayat TOPÇU" w:date="2025-02-24T11:53:00Z">
              <w:r w:rsidDel="00435CB5">
                <w:delText>t</w:delText>
              </w:r>
            </w:del>
            <w:r>
              <w:t xml:space="preserve"> miktarı kadar kloroform:izoamil alkol (24:1) eklen</w:t>
            </w:r>
            <w:r w:rsidR="009C3718">
              <w:t>miş</w:t>
            </w:r>
            <w:r>
              <w:t xml:space="preserve"> ve 15 dk çalkalandıktan sonra 15 dk 10.000 rpm’de santrifüj yapıl</w:t>
            </w:r>
            <w:r w:rsidR="009C3718">
              <w:t>arak</w:t>
            </w:r>
            <w:r>
              <w:t xml:space="preserve"> süpernatan</w:t>
            </w:r>
            <w:del w:id="47" w:author="Hayat TOPÇU" w:date="2025-02-24T11:53:00Z">
              <w:r w:rsidDel="00435CB5">
                <w:delText>t</w:delText>
              </w:r>
            </w:del>
            <w:r>
              <w:t xml:space="preserve">lar 1,5 ml’lik steril tüplere aktarılmıştır. </w:t>
            </w:r>
          </w:p>
          <w:p w14:paraId="0A8A85CD" w14:textId="77777777" w:rsidR="000D1BE3" w:rsidRDefault="000D1BE3" w:rsidP="000D1BE3">
            <w:pPr>
              <w:jc w:val="both"/>
            </w:pPr>
          </w:p>
          <w:p w14:paraId="41B2894F" w14:textId="143F5AC6" w:rsidR="000D1BE3" w:rsidRDefault="000D1BE3" w:rsidP="009C3718">
            <w:pPr>
              <w:pStyle w:val="ListParagraph"/>
              <w:numPr>
                <w:ilvl w:val="0"/>
                <w:numId w:val="13"/>
              </w:numPr>
              <w:jc w:val="both"/>
            </w:pPr>
            <w:r>
              <w:t>Örneklerin üzerine üst fazın 2/3’si kadar soğuk izopropanol eklendikten sonra tüpler nazikçe karıştırılmış -20 ˚C’de 1-2 saat bekletilmiştir.</w:t>
            </w:r>
          </w:p>
          <w:p w14:paraId="459DDBE3" w14:textId="77777777" w:rsidR="000D1BE3" w:rsidRDefault="000D1BE3" w:rsidP="000D1BE3">
            <w:pPr>
              <w:jc w:val="both"/>
            </w:pPr>
          </w:p>
          <w:p w14:paraId="794A783C" w14:textId="5661E56D" w:rsidR="000D1BE3" w:rsidRDefault="000D1BE3" w:rsidP="009C3718">
            <w:pPr>
              <w:pStyle w:val="ListParagraph"/>
              <w:numPr>
                <w:ilvl w:val="0"/>
                <w:numId w:val="13"/>
              </w:numPr>
              <w:jc w:val="both"/>
            </w:pPr>
            <w:r>
              <w:t>1-2 saat -20˚C’de bekletilen örnekler 5 dk 13.000 rpm’de santrifüj yapıldıktan sonra pelletin düşmemesine dikkat edilerek tüpteki izopropanol uzaklaştırılmıştır.</w:t>
            </w:r>
          </w:p>
          <w:p w14:paraId="6ECAE45A" w14:textId="77777777" w:rsidR="000D1BE3" w:rsidRDefault="000D1BE3" w:rsidP="000D1BE3">
            <w:pPr>
              <w:jc w:val="both"/>
            </w:pPr>
          </w:p>
          <w:p w14:paraId="60C9C56E" w14:textId="77777777" w:rsidR="009C3718" w:rsidRDefault="000D1BE3" w:rsidP="000D1BE3">
            <w:pPr>
              <w:pStyle w:val="ListParagraph"/>
              <w:numPr>
                <w:ilvl w:val="0"/>
                <w:numId w:val="13"/>
              </w:numPr>
              <w:jc w:val="both"/>
            </w:pPr>
            <w:r>
              <w:t>Üzerine daha önce hazırlanmış 250 µl amonyum asetat (%76’lık ethanol içeren) yıkama solüsyonu eklenip 5-10 dk elde çalkalama işlemi yapılmıştır.</w:t>
            </w:r>
          </w:p>
          <w:p w14:paraId="37A7FB2E" w14:textId="77777777" w:rsidR="009C3718" w:rsidRDefault="009C3718" w:rsidP="009C3718">
            <w:pPr>
              <w:pStyle w:val="ListParagraph"/>
            </w:pPr>
          </w:p>
          <w:p w14:paraId="1C3B459D" w14:textId="77777777" w:rsidR="009C3718" w:rsidRDefault="000D1BE3" w:rsidP="000D1BE3">
            <w:pPr>
              <w:pStyle w:val="ListParagraph"/>
              <w:numPr>
                <w:ilvl w:val="0"/>
                <w:numId w:val="13"/>
              </w:numPr>
              <w:jc w:val="both"/>
            </w:pPr>
            <w:r>
              <w:t xml:space="preserve">Üst faz tekrar dökülüp tüplerin içinde yer alan DNA oda koşullarında kurutulmuştur. </w:t>
            </w:r>
          </w:p>
          <w:p w14:paraId="28EA6091" w14:textId="77777777" w:rsidR="009C3718" w:rsidRDefault="009C3718" w:rsidP="009C3718">
            <w:pPr>
              <w:pStyle w:val="ListParagraph"/>
            </w:pPr>
          </w:p>
          <w:p w14:paraId="29BAACB6" w14:textId="5BE52B42" w:rsidR="009C3718" w:rsidRDefault="000D1BE3" w:rsidP="000D1BE3">
            <w:pPr>
              <w:pStyle w:val="ListParagraph"/>
              <w:numPr>
                <w:ilvl w:val="0"/>
                <w:numId w:val="13"/>
              </w:numPr>
              <w:jc w:val="both"/>
            </w:pPr>
            <w:r>
              <w:t>Tamamen kuruyan pelletler 50 µl TE (1</w:t>
            </w:r>
            <w:del w:id="48" w:author="Hayat TOPÇU" w:date="2025-02-24T11:58:00Z">
              <w:r w:rsidDel="00435CB5">
                <w:delText>m</w:delText>
              </w:r>
            </w:del>
            <w:r>
              <w:t xml:space="preserve">M Tris-HCL, </w:t>
            </w:r>
            <w:ins w:id="49" w:author="Hayat TOPÇU" w:date="2025-02-24T11:55:00Z">
              <w:r w:rsidR="00435CB5">
                <w:t>0.5</w:t>
              </w:r>
            </w:ins>
            <w:del w:id="50" w:author="Hayat TOPÇU" w:date="2025-02-24T11:55:00Z">
              <w:r w:rsidDel="00435CB5">
                <w:delText>1</w:delText>
              </w:r>
            </w:del>
            <w:del w:id="51" w:author="Hayat TOPÇU" w:date="2025-02-24T11:58:00Z">
              <w:r w:rsidDel="00435CB5">
                <w:delText>m</w:delText>
              </w:r>
            </w:del>
            <w:r>
              <w:t>M EDTA, pH:8) buffer ile çözdürülmüştür.</w:t>
            </w:r>
          </w:p>
          <w:p w14:paraId="79807EF5" w14:textId="77777777" w:rsidR="009C3718" w:rsidRDefault="009C3718" w:rsidP="009C3718">
            <w:pPr>
              <w:pStyle w:val="ListParagraph"/>
            </w:pPr>
          </w:p>
          <w:p w14:paraId="094EAF3A" w14:textId="0ED8AEE8" w:rsidR="000D1BE3" w:rsidRDefault="000D1BE3" w:rsidP="000D1BE3">
            <w:pPr>
              <w:pStyle w:val="ListParagraph"/>
              <w:numPr>
                <w:ilvl w:val="0"/>
                <w:numId w:val="13"/>
              </w:numPr>
              <w:jc w:val="both"/>
            </w:pPr>
            <w:r>
              <w:t>İzole edilen DNA’ların miktar ve kalitesi belirlenmiş, 5 ng/ µl seyreltilerek PCR işlemine kadar -20 ˚C’de saklanmıştır.</w:t>
            </w:r>
          </w:p>
          <w:p w14:paraId="35BBD5C1" w14:textId="62E6E76A" w:rsidR="000D1BE3" w:rsidRDefault="009C3718" w:rsidP="009C3718">
            <w:pPr>
              <w:pStyle w:val="FBEizelge-SimgeAciklamaSatr"/>
              <w:jc w:val="center"/>
            </w:pPr>
            <w:r w:rsidRPr="009C3718">
              <w:rPr>
                <w:b/>
                <w:bCs/>
              </w:rPr>
              <w:t>Tablo</w:t>
            </w:r>
            <w:r w:rsidR="000D1BE3" w:rsidRPr="009C3718">
              <w:rPr>
                <w:b/>
                <w:bCs/>
              </w:rPr>
              <w:t xml:space="preserve"> 1.</w:t>
            </w:r>
            <w:r w:rsidR="000D1BE3">
              <w:t xml:space="preserve"> Özütleme tamponu içeriği</w:t>
            </w:r>
          </w:p>
          <w:tbl>
            <w:tblPr>
              <w:tblStyle w:val="TableGrid"/>
              <w:tblW w:w="5031" w:type="dxa"/>
              <w:jc w:val="center"/>
              <w:tblLook w:val="04A0" w:firstRow="1" w:lastRow="0" w:firstColumn="1" w:lastColumn="0" w:noHBand="0" w:noVBand="1"/>
            </w:tblPr>
            <w:tblGrid>
              <w:gridCol w:w="3189"/>
              <w:gridCol w:w="1842"/>
            </w:tblGrid>
            <w:tr w:rsidR="000D1BE3" w:rsidRPr="00055DBC" w14:paraId="6117E5D9" w14:textId="77777777" w:rsidTr="009C3718">
              <w:trPr>
                <w:trHeight w:val="397"/>
                <w:jc w:val="center"/>
              </w:trPr>
              <w:tc>
                <w:tcPr>
                  <w:tcW w:w="3189" w:type="dxa"/>
                </w:tcPr>
                <w:p w14:paraId="5F23A355"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Ana Stok Çözelti</w:t>
                  </w:r>
                </w:p>
              </w:tc>
              <w:tc>
                <w:tcPr>
                  <w:tcW w:w="1842" w:type="dxa"/>
                </w:tcPr>
                <w:p w14:paraId="753DDB6D"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1X</w:t>
                  </w:r>
                </w:p>
              </w:tc>
            </w:tr>
            <w:tr w:rsidR="000D1BE3" w:rsidRPr="00055DBC" w14:paraId="33CEA856" w14:textId="77777777" w:rsidTr="009C3718">
              <w:trPr>
                <w:trHeight w:val="397"/>
                <w:jc w:val="center"/>
              </w:trPr>
              <w:tc>
                <w:tcPr>
                  <w:tcW w:w="3189" w:type="dxa"/>
                </w:tcPr>
                <w:p w14:paraId="6CD99C68"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1 M Tris-HCl</w:t>
                  </w:r>
                </w:p>
              </w:tc>
              <w:tc>
                <w:tcPr>
                  <w:tcW w:w="1842" w:type="dxa"/>
                </w:tcPr>
                <w:p w14:paraId="7352352B"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0,2 ml</w:t>
                  </w:r>
                </w:p>
              </w:tc>
            </w:tr>
            <w:tr w:rsidR="000D1BE3" w:rsidRPr="00055DBC" w14:paraId="3D5F1F3A" w14:textId="77777777" w:rsidTr="009C3718">
              <w:trPr>
                <w:trHeight w:val="397"/>
                <w:jc w:val="center"/>
              </w:trPr>
              <w:tc>
                <w:tcPr>
                  <w:tcW w:w="3189" w:type="dxa"/>
                </w:tcPr>
                <w:p w14:paraId="1A1CAC82"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0,5 M EDTA</w:t>
                  </w:r>
                </w:p>
              </w:tc>
              <w:tc>
                <w:tcPr>
                  <w:tcW w:w="1842" w:type="dxa"/>
                </w:tcPr>
                <w:p w14:paraId="5912B2B8"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0,1 ml</w:t>
                  </w:r>
                </w:p>
              </w:tc>
            </w:tr>
            <w:tr w:rsidR="000D1BE3" w:rsidRPr="00055DBC" w14:paraId="30FA1C22" w14:textId="77777777" w:rsidTr="009C3718">
              <w:trPr>
                <w:trHeight w:val="397"/>
                <w:jc w:val="center"/>
              </w:trPr>
              <w:tc>
                <w:tcPr>
                  <w:tcW w:w="3189" w:type="dxa"/>
                </w:tcPr>
                <w:p w14:paraId="053DBA82"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4 M NaCl</w:t>
                  </w:r>
                </w:p>
              </w:tc>
              <w:tc>
                <w:tcPr>
                  <w:tcW w:w="1842" w:type="dxa"/>
                </w:tcPr>
                <w:p w14:paraId="2C28B6D0"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0,5 ml</w:t>
                  </w:r>
                </w:p>
              </w:tc>
            </w:tr>
            <w:tr w:rsidR="000D1BE3" w:rsidRPr="00055DBC" w14:paraId="78B300F1" w14:textId="77777777" w:rsidTr="009C3718">
              <w:trPr>
                <w:trHeight w:val="397"/>
                <w:jc w:val="center"/>
              </w:trPr>
              <w:tc>
                <w:tcPr>
                  <w:tcW w:w="3189" w:type="dxa"/>
                </w:tcPr>
                <w:p w14:paraId="061624A3"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%20 CTAB</w:t>
                  </w:r>
                </w:p>
              </w:tc>
              <w:tc>
                <w:tcPr>
                  <w:tcW w:w="1842" w:type="dxa"/>
                </w:tcPr>
                <w:p w14:paraId="1A88445A"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0,1 ml</w:t>
                  </w:r>
                </w:p>
              </w:tc>
            </w:tr>
            <w:tr w:rsidR="000D1BE3" w:rsidRPr="00055DBC" w14:paraId="06B01E11" w14:textId="77777777" w:rsidTr="009C3718">
              <w:trPr>
                <w:trHeight w:val="397"/>
                <w:jc w:val="center"/>
              </w:trPr>
              <w:tc>
                <w:tcPr>
                  <w:tcW w:w="3189" w:type="dxa"/>
                </w:tcPr>
                <w:p w14:paraId="06380C00"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14,3 M β-Mercaptoethanol</w:t>
                  </w:r>
                </w:p>
              </w:tc>
              <w:tc>
                <w:tcPr>
                  <w:tcW w:w="1842" w:type="dxa"/>
                </w:tcPr>
                <w:p w14:paraId="2F310596"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3 μl</w:t>
                  </w:r>
                </w:p>
              </w:tc>
            </w:tr>
            <w:tr w:rsidR="000D1BE3" w:rsidRPr="00055DBC" w14:paraId="15ECFA98" w14:textId="77777777" w:rsidTr="009C3718">
              <w:trPr>
                <w:trHeight w:val="397"/>
                <w:jc w:val="center"/>
              </w:trPr>
              <w:tc>
                <w:tcPr>
                  <w:tcW w:w="3189" w:type="dxa"/>
                </w:tcPr>
                <w:p w14:paraId="2D7E2C19"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dH</w:t>
                  </w:r>
                  <w:r w:rsidRPr="00055DBC">
                    <w:rPr>
                      <w:rFonts w:ascii="Times New Roman" w:hAnsi="Times New Roman" w:cs="Times New Roman"/>
                      <w:b/>
                      <w:bCs/>
                      <w:vertAlign w:val="subscript"/>
                    </w:rPr>
                    <w:t>2</w:t>
                  </w:r>
                  <w:r w:rsidRPr="00055DBC">
                    <w:rPr>
                      <w:rFonts w:ascii="Times New Roman" w:hAnsi="Times New Roman" w:cs="Times New Roman"/>
                      <w:b/>
                      <w:bCs/>
                    </w:rPr>
                    <w:t>O</w:t>
                  </w:r>
                </w:p>
              </w:tc>
              <w:tc>
                <w:tcPr>
                  <w:tcW w:w="1842" w:type="dxa"/>
                </w:tcPr>
                <w:p w14:paraId="5C6E7E37"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0,1 ml</w:t>
                  </w:r>
                </w:p>
              </w:tc>
            </w:tr>
            <w:tr w:rsidR="000D1BE3" w:rsidRPr="00055DBC" w14:paraId="6FA7EE90" w14:textId="77777777" w:rsidTr="009C3718">
              <w:trPr>
                <w:trHeight w:val="401"/>
                <w:jc w:val="center"/>
              </w:trPr>
              <w:tc>
                <w:tcPr>
                  <w:tcW w:w="3189" w:type="dxa"/>
                </w:tcPr>
                <w:p w14:paraId="3F56614D" w14:textId="77777777" w:rsidR="000D1BE3" w:rsidRPr="00055DBC" w:rsidRDefault="000D1BE3" w:rsidP="000D6947">
                  <w:pPr>
                    <w:framePr w:hSpace="141" w:wrap="around" w:hAnchor="margin" w:y="-930"/>
                    <w:spacing w:after="240"/>
                    <w:rPr>
                      <w:rFonts w:ascii="Times New Roman" w:hAnsi="Times New Roman" w:cs="Times New Roman"/>
                      <w:b/>
                      <w:bCs/>
                    </w:rPr>
                  </w:pPr>
                  <w:r w:rsidRPr="00055DBC">
                    <w:rPr>
                      <w:rFonts w:ascii="Times New Roman" w:hAnsi="Times New Roman" w:cs="Times New Roman"/>
                      <w:b/>
                      <w:bCs/>
                    </w:rPr>
                    <w:t>Total</w:t>
                  </w:r>
                </w:p>
              </w:tc>
              <w:tc>
                <w:tcPr>
                  <w:tcW w:w="1842" w:type="dxa"/>
                </w:tcPr>
                <w:p w14:paraId="6FDF96C5" w14:textId="77777777" w:rsidR="000D1BE3" w:rsidRPr="00055DBC" w:rsidRDefault="000D1BE3" w:rsidP="000D6947">
                  <w:pPr>
                    <w:framePr w:hSpace="141" w:wrap="around" w:hAnchor="margin" w:y="-930"/>
                    <w:spacing w:after="240"/>
                    <w:rPr>
                      <w:rFonts w:ascii="Times New Roman" w:hAnsi="Times New Roman" w:cs="Times New Roman"/>
                    </w:rPr>
                  </w:pPr>
                  <w:r w:rsidRPr="00055DBC">
                    <w:rPr>
                      <w:rFonts w:ascii="Times New Roman" w:hAnsi="Times New Roman" w:cs="Times New Roman"/>
                    </w:rPr>
                    <w:t>1 ml</w:t>
                  </w:r>
                </w:p>
              </w:tc>
            </w:tr>
          </w:tbl>
          <w:p w14:paraId="41E58B51" w14:textId="77777777" w:rsidR="000D1BE3" w:rsidRDefault="000D1BE3" w:rsidP="001C47F4">
            <w:pPr>
              <w:spacing w:line="360" w:lineRule="auto"/>
              <w:jc w:val="both"/>
              <w:rPr>
                <w:bCs/>
              </w:rPr>
            </w:pPr>
          </w:p>
          <w:p w14:paraId="302D5D25" w14:textId="07D7A8CC" w:rsidR="000D1BE3" w:rsidRPr="009C3718" w:rsidRDefault="000D1BE3" w:rsidP="000D1BE3">
            <w:pPr>
              <w:spacing w:line="360" w:lineRule="auto"/>
              <w:jc w:val="both"/>
              <w:rPr>
                <w:b/>
              </w:rPr>
            </w:pPr>
            <w:r w:rsidRPr="009C3718">
              <w:rPr>
                <w:b/>
              </w:rPr>
              <w:t>DNA miktar ve kalite tayini</w:t>
            </w:r>
          </w:p>
          <w:p w14:paraId="6EB9EAD3" w14:textId="5D54EA31" w:rsidR="00BD00CC" w:rsidRDefault="000D1BE3" w:rsidP="000D1BE3">
            <w:pPr>
              <w:spacing w:line="360" w:lineRule="auto"/>
              <w:jc w:val="both"/>
              <w:rPr>
                <w:bCs/>
              </w:rPr>
            </w:pPr>
            <w:r w:rsidRPr="000D1BE3">
              <w:rPr>
                <w:bCs/>
              </w:rPr>
              <w:t>DNA miktarı ve kalitesi tayini</w:t>
            </w:r>
            <w:r w:rsidR="009C3718">
              <w:rPr>
                <w:bCs/>
              </w:rPr>
              <w:t>,</w:t>
            </w:r>
            <w:r w:rsidRPr="000D1BE3">
              <w:rPr>
                <w:bCs/>
              </w:rPr>
              <w:t xml:space="preserve"> LTEK INNO microplate spectrophotometer kullanılarak Tekirdağ Namık Kemal Üniversitesi, Ziraat Fakültesi, Tarımsal Biyoteknoloji Bölümü Enzim ve Mikrobiyal </w:t>
            </w:r>
            <w:r w:rsidR="009C3718">
              <w:rPr>
                <w:bCs/>
              </w:rPr>
              <w:t>B</w:t>
            </w:r>
            <w:r w:rsidRPr="000D1BE3">
              <w:rPr>
                <w:bCs/>
              </w:rPr>
              <w:t>iyoteknoloji Laboratuvarında yapılmıştır. İzole edilen genomik DNA örnekleri 5 ng/µl olacak şekilde sulandırıldıktan sonra PCR analizine kadar -20 ºC’de muhafaza edilmiştir.</w:t>
            </w:r>
          </w:p>
          <w:p w14:paraId="1D137EA9" w14:textId="621EFB3D" w:rsidR="003236FB" w:rsidRDefault="009C3718" w:rsidP="009C3718">
            <w:pPr>
              <w:spacing w:line="360" w:lineRule="auto"/>
              <w:jc w:val="center"/>
              <w:rPr>
                <w:bCs/>
              </w:rPr>
            </w:pPr>
            <w:r w:rsidRPr="009C3718">
              <w:rPr>
                <w:b/>
                <w:bCs/>
              </w:rPr>
              <w:t xml:space="preserve">Tablo </w:t>
            </w:r>
            <w:r>
              <w:rPr>
                <w:b/>
                <w:bCs/>
              </w:rPr>
              <w:t>2</w:t>
            </w:r>
            <w:r w:rsidRPr="009C3718">
              <w:rPr>
                <w:b/>
                <w:bCs/>
              </w:rPr>
              <w:t>.</w:t>
            </w:r>
            <w:r>
              <w:t xml:space="preserve"> </w:t>
            </w:r>
            <w:r w:rsidR="003236FB">
              <w:rPr>
                <w:bCs/>
              </w:rPr>
              <w:t xml:space="preserve">DNA </w:t>
            </w:r>
            <w:r w:rsidR="00636AF0" w:rsidRPr="000D1BE3">
              <w:rPr>
                <w:bCs/>
              </w:rPr>
              <w:t xml:space="preserve"> miktar ve kalite tayini</w:t>
            </w:r>
            <w:r w:rsidR="00636AF0">
              <w:rPr>
                <w:bCs/>
              </w:rPr>
              <w:t xml:space="preserve"> </w:t>
            </w:r>
            <w:r w:rsidR="003236FB">
              <w:rPr>
                <w:bCs/>
              </w:rPr>
              <w:t>sonuçları</w:t>
            </w:r>
          </w:p>
          <w:tbl>
            <w:tblPr>
              <w:tblW w:w="6720" w:type="dxa"/>
              <w:jc w:val="center"/>
              <w:tblCellMar>
                <w:left w:w="70" w:type="dxa"/>
                <w:right w:w="70" w:type="dxa"/>
              </w:tblCellMar>
              <w:tblLook w:val="04A0" w:firstRow="1" w:lastRow="0" w:firstColumn="1" w:lastColumn="0" w:noHBand="0" w:noVBand="1"/>
            </w:tblPr>
            <w:tblGrid>
              <w:gridCol w:w="929"/>
              <w:gridCol w:w="1080"/>
              <w:gridCol w:w="911"/>
              <w:gridCol w:w="917"/>
              <w:gridCol w:w="931"/>
              <w:gridCol w:w="976"/>
              <w:gridCol w:w="976"/>
            </w:tblGrid>
            <w:tr w:rsidR="000D1BE3" w:rsidRPr="00F12DB9" w14:paraId="49C4D8D7" w14:textId="77777777" w:rsidTr="009C3718">
              <w:trPr>
                <w:trHeight w:val="600"/>
                <w:jc w:val="center"/>
              </w:trPr>
              <w:tc>
                <w:tcPr>
                  <w:tcW w:w="92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5D4C0C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lastRenderedPageBreak/>
                    <w:t>Örnek Kodu</w:t>
                  </w:r>
                </w:p>
              </w:tc>
              <w:tc>
                <w:tcPr>
                  <w:tcW w:w="1080" w:type="dxa"/>
                  <w:tcBorders>
                    <w:top w:val="single" w:sz="4" w:space="0" w:color="auto"/>
                    <w:left w:val="nil"/>
                    <w:bottom w:val="single" w:sz="4" w:space="0" w:color="auto"/>
                    <w:right w:val="single" w:sz="4" w:space="0" w:color="auto"/>
                  </w:tcBorders>
                  <w:shd w:val="clear" w:color="000000" w:fill="FFFFFF"/>
                  <w:vAlign w:val="center"/>
                  <w:hideMark/>
                </w:tcPr>
                <w:p w14:paraId="6DF5044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Adı</w:t>
                  </w:r>
                </w:p>
              </w:tc>
              <w:tc>
                <w:tcPr>
                  <w:tcW w:w="937" w:type="dxa"/>
                  <w:tcBorders>
                    <w:top w:val="single" w:sz="4" w:space="0" w:color="auto"/>
                    <w:left w:val="nil"/>
                    <w:bottom w:val="single" w:sz="4" w:space="0" w:color="auto"/>
                    <w:right w:val="single" w:sz="4" w:space="0" w:color="auto"/>
                  </w:tcBorders>
                  <w:shd w:val="clear" w:color="000000" w:fill="FFFFFF"/>
                  <w:vAlign w:val="center"/>
                  <w:hideMark/>
                </w:tcPr>
                <w:p w14:paraId="6BB33F5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DNA Miktarı</w:t>
                  </w:r>
                </w:p>
              </w:tc>
              <w:tc>
                <w:tcPr>
                  <w:tcW w:w="939" w:type="dxa"/>
                  <w:tcBorders>
                    <w:top w:val="single" w:sz="4" w:space="0" w:color="auto"/>
                    <w:left w:val="nil"/>
                    <w:bottom w:val="single" w:sz="4" w:space="0" w:color="auto"/>
                    <w:right w:val="single" w:sz="4" w:space="0" w:color="auto"/>
                  </w:tcBorders>
                  <w:shd w:val="clear" w:color="000000" w:fill="FFFFFF"/>
                  <w:vAlign w:val="center"/>
                  <w:hideMark/>
                </w:tcPr>
                <w:p w14:paraId="5692A59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DNA Kalitesi</w:t>
                  </w:r>
                </w:p>
              </w:tc>
              <w:tc>
                <w:tcPr>
                  <w:tcW w:w="931" w:type="dxa"/>
                  <w:tcBorders>
                    <w:top w:val="single" w:sz="4" w:space="0" w:color="auto"/>
                    <w:left w:val="nil"/>
                    <w:bottom w:val="single" w:sz="4" w:space="0" w:color="auto"/>
                    <w:right w:val="single" w:sz="4" w:space="0" w:color="auto"/>
                  </w:tcBorders>
                  <w:shd w:val="clear" w:color="000000" w:fill="FFFFFF"/>
                  <w:vAlign w:val="center"/>
                  <w:hideMark/>
                </w:tcPr>
                <w:p w14:paraId="52E7140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Son Hacim</w:t>
                  </w:r>
                </w:p>
              </w:tc>
              <w:tc>
                <w:tcPr>
                  <w:tcW w:w="952" w:type="dxa"/>
                  <w:tcBorders>
                    <w:top w:val="single" w:sz="4" w:space="0" w:color="auto"/>
                    <w:left w:val="nil"/>
                    <w:bottom w:val="single" w:sz="4" w:space="0" w:color="auto"/>
                    <w:right w:val="single" w:sz="4" w:space="0" w:color="auto"/>
                  </w:tcBorders>
                  <w:shd w:val="clear" w:color="000000" w:fill="FFFFFF"/>
                  <w:vAlign w:val="center"/>
                  <w:hideMark/>
                </w:tcPr>
                <w:p w14:paraId="05F834A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 NG</w:t>
                  </w:r>
                </w:p>
              </w:tc>
              <w:tc>
                <w:tcPr>
                  <w:tcW w:w="952" w:type="dxa"/>
                  <w:tcBorders>
                    <w:top w:val="single" w:sz="4" w:space="0" w:color="auto"/>
                    <w:left w:val="nil"/>
                    <w:bottom w:val="single" w:sz="4" w:space="0" w:color="auto"/>
                    <w:right w:val="single" w:sz="4" w:space="0" w:color="auto"/>
                  </w:tcBorders>
                  <w:shd w:val="clear" w:color="000000" w:fill="FFFFFF"/>
                  <w:vAlign w:val="center"/>
                  <w:hideMark/>
                </w:tcPr>
                <w:p w14:paraId="1E08918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Su</w:t>
                  </w:r>
                </w:p>
              </w:tc>
            </w:tr>
            <w:tr w:rsidR="000D1BE3" w:rsidRPr="00F12DB9" w14:paraId="125254E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FBF8B4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24F984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052692</w:t>
                  </w:r>
                </w:p>
              </w:tc>
              <w:tc>
                <w:tcPr>
                  <w:tcW w:w="937" w:type="dxa"/>
                  <w:tcBorders>
                    <w:top w:val="nil"/>
                    <w:left w:val="nil"/>
                    <w:bottom w:val="single" w:sz="4" w:space="0" w:color="000000"/>
                    <w:right w:val="nil"/>
                  </w:tcBorders>
                  <w:shd w:val="clear" w:color="000000" w:fill="FFFFFF"/>
                  <w:vAlign w:val="center"/>
                  <w:hideMark/>
                </w:tcPr>
                <w:p w14:paraId="1290F7E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1.245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E83A0F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2.075</w:t>
                  </w:r>
                </w:p>
              </w:tc>
              <w:tc>
                <w:tcPr>
                  <w:tcW w:w="931" w:type="dxa"/>
                  <w:tcBorders>
                    <w:top w:val="nil"/>
                    <w:left w:val="nil"/>
                    <w:bottom w:val="single" w:sz="4" w:space="0" w:color="auto"/>
                    <w:right w:val="single" w:sz="4" w:space="0" w:color="auto"/>
                  </w:tcBorders>
                  <w:shd w:val="clear" w:color="000000" w:fill="FFFFFF"/>
                  <w:noWrap/>
                  <w:vAlign w:val="bottom"/>
                  <w:hideMark/>
                </w:tcPr>
                <w:p w14:paraId="7AC36FE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6A9165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1,606178</w:t>
                  </w:r>
                </w:p>
              </w:tc>
              <w:tc>
                <w:tcPr>
                  <w:tcW w:w="952" w:type="dxa"/>
                  <w:tcBorders>
                    <w:top w:val="nil"/>
                    <w:left w:val="nil"/>
                    <w:bottom w:val="single" w:sz="4" w:space="0" w:color="auto"/>
                    <w:right w:val="single" w:sz="4" w:space="0" w:color="auto"/>
                  </w:tcBorders>
                  <w:shd w:val="clear" w:color="000000" w:fill="FFFFFF"/>
                  <w:noWrap/>
                  <w:vAlign w:val="bottom"/>
                  <w:hideMark/>
                </w:tcPr>
                <w:p w14:paraId="0FCBA3A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398,3938</w:t>
                  </w:r>
                </w:p>
              </w:tc>
            </w:tr>
            <w:tr w:rsidR="000D1BE3" w:rsidRPr="00F12DB9" w14:paraId="12E6699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B8EDDF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w:t>
                  </w:r>
                </w:p>
              </w:tc>
              <w:tc>
                <w:tcPr>
                  <w:tcW w:w="1080" w:type="dxa"/>
                  <w:vMerge/>
                  <w:tcBorders>
                    <w:top w:val="nil"/>
                    <w:left w:val="single" w:sz="4" w:space="0" w:color="auto"/>
                    <w:bottom w:val="single" w:sz="4" w:space="0" w:color="auto"/>
                    <w:right w:val="single" w:sz="4" w:space="0" w:color="auto"/>
                  </w:tcBorders>
                  <w:vAlign w:val="center"/>
                  <w:hideMark/>
                </w:tcPr>
                <w:p w14:paraId="32E6C06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96FD73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1.722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29FD10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2.125</w:t>
                  </w:r>
                </w:p>
              </w:tc>
              <w:tc>
                <w:tcPr>
                  <w:tcW w:w="931" w:type="dxa"/>
                  <w:tcBorders>
                    <w:top w:val="nil"/>
                    <w:left w:val="nil"/>
                    <w:bottom w:val="single" w:sz="4" w:space="0" w:color="auto"/>
                    <w:right w:val="single" w:sz="4" w:space="0" w:color="auto"/>
                  </w:tcBorders>
                  <w:shd w:val="clear" w:color="000000" w:fill="FFFFFF"/>
                  <w:noWrap/>
                  <w:vAlign w:val="bottom"/>
                  <w:hideMark/>
                </w:tcPr>
                <w:p w14:paraId="38233CB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ADDB27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1,16161</w:t>
                  </w:r>
                </w:p>
              </w:tc>
              <w:tc>
                <w:tcPr>
                  <w:tcW w:w="952" w:type="dxa"/>
                  <w:tcBorders>
                    <w:top w:val="nil"/>
                    <w:left w:val="nil"/>
                    <w:bottom w:val="single" w:sz="4" w:space="0" w:color="auto"/>
                    <w:right w:val="single" w:sz="4" w:space="0" w:color="auto"/>
                  </w:tcBorders>
                  <w:shd w:val="clear" w:color="000000" w:fill="FFFFFF"/>
                  <w:noWrap/>
                  <w:vAlign w:val="bottom"/>
                  <w:hideMark/>
                </w:tcPr>
                <w:p w14:paraId="6613711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398,8384</w:t>
                  </w:r>
                </w:p>
              </w:tc>
            </w:tr>
            <w:tr w:rsidR="000D1BE3" w:rsidRPr="00F12DB9" w14:paraId="1405A29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C6E288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w:t>
                  </w:r>
                </w:p>
              </w:tc>
              <w:tc>
                <w:tcPr>
                  <w:tcW w:w="1080" w:type="dxa"/>
                  <w:vMerge/>
                  <w:tcBorders>
                    <w:top w:val="nil"/>
                    <w:left w:val="single" w:sz="4" w:space="0" w:color="auto"/>
                    <w:bottom w:val="single" w:sz="4" w:space="0" w:color="auto"/>
                    <w:right w:val="single" w:sz="4" w:space="0" w:color="auto"/>
                  </w:tcBorders>
                  <w:vAlign w:val="center"/>
                  <w:hideMark/>
                </w:tcPr>
                <w:p w14:paraId="1915153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8DAA5F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1.315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71E7C5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2.040</w:t>
                  </w:r>
                </w:p>
              </w:tc>
              <w:tc>
                <w:tcPr>
                  <w:tcW w:w="931" w:type="dxa"/>
                  <w:tcBorders>
                    <w:top w:val="nil"/>
                    <w:left w:val="nil"/>
                    <w:bottom w:val="single" w:sz="4" w:space="0" w:color="auto"/>
                    <w:right w:val="single" w:sz="4" w:space="0" w:color="auto"/>
                  </w:tcBorders>
                  <w:shd w:val="clear" w:color="000000" w:fill="FFFFFF"/>
                  <w:noWrap/>
                  <w:vAlign w:val="bottom"/>
                  <w:hideMark/>
                </w:tcPr>
                <w:p w14:paraId="47947CC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684BFF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1,521174</w:t>
                  </w:r>
                </w:p>
              </w:tc>
              <w:tc>
                <w:tcPr>
                  <w:tcW w:w="952" w:type="dxa"/>
                  <w:tcBorders>
                    <w:top w:val="nil"/>
                    <w:left w:val="nil"/>
                    <w:bottom w:val="single" w:sz="4" w:space="0" w:color="auto"/>
                    <w:right w:val="single" w:sz="4" w:space="0" w:color="auto"/>
                  </w:tcBorders>
                  <w:shd w:val="clear" w:color="000000" w:fill="FFFFFF"/>
                  <w:noWrap/>
                  <w:vAlign w:val="bottom"/>
                  <w:hideMark/>
                </w:tcPr>
                <w:p w14:paraId="4DC4DAA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398,4788</w:t>
                  </w:r>
                </w:p>
              </w:tc>
            </w:tr>
            <w:tr w:rsidR="000D1BE3" w:rsidRPr="00F12DB9" w14:paraId="75196C5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73B7E3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0657AB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052733</w:t>
                  </w:r>
                </w:p>
              </w:tc>
              <w:tc>
                <w:tcPr>
                  <w:tcW w:w="937" w:type="dxa"/>
                  <w:tcBorders>
                    <w:top w:val="nil"/>
                    <w:left w:val="nil"/>
                    <w:bottom w:val="single" w:sz="4" w:space="0" w:color="000000"/>
                    <w:right w:val="nil"/>
                  </w:tcBorders>
                  <w:shd w:val="clear" w:color="000000" w:fill="FFFFFF"/>
                  <w:vAlign w:val="center"/>
                  <w:hideMark/>
                </w:tcPr>
                <w:p w14:paraId="50209E0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1.026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E5C836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2.054</w:t>
                  </w:r>
                </w:p>
              </w:tc>
              <w:tc>
                <w:tcPr>
                  <w:tcW w:w="931" w:type="dxa"/>
                  <w:tcBorders>
                    <w:top w:val="nil"/>
                    <w:left w:val="nil"/>
                    <w:bottom w:val="single" w:sz="4" w:space="0" w:color="auto"/>
                    <w:right w:val="single" w:sz="4" w:space="0" w:color="auto"/>
                  </w:tcBorders>
                  <w:shd w:val="clear" w:color="000000" w:fill="FFFFFF"/>
                  <w:noWrap/>
                  <w:vAlign w:val="bottom"/>
                  <w:hideMark/>
                </w:tcPr>
                <w:p w14:paraId="0E2A32D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3ECC72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1,94947</w:t>
                  </w:r>
                </w:p>
              </w:tc>
              <w:tc>
                <w:tcPr>
                  <w:tcW w:w="952" w:type="dxa"/>
                  <w:tcBorders>
                    <w:top w:val="nil"/>
                    <w:left w:val="nil"/>
                    <w:bottom w:val="single" w:sz="4" w:space="0" w:color="auto"/>
                    <w:right w:val="single" w:sz="4" w:space="0" w:color="auto"/>
                  </w:tcBorders>
                  <w:shd w:val="clear" w:color="000000" w:fill="FFFFFF"/>
                  <w:noWrap/>
                  <w:vAlign w:val="bottom"/>
                  <w:hideMark/>
                </w:tcPr>
                <w:p w14:paraId="2DA02E3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398,0505</w:t>
                  </w:r>
                </w:p>
              </w:tc>
            </w:tr>
            <w:tr w:rsidR="000D1BE3" w:rsidRPr="00F12DB9" w14:paraId="06C36DE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B5E0B3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w:t>
                  </w:r>
                </w:p>
              </w:tc>
              <w:tc>
                <w:tcPr>
                  <w:tcW w:w="1080" w:type="dxa"/>
                  <w:vMerge/>
                  <w:tcBorders>
                    <w:top w:val="nil"/>
                    <w:left w:val="single" w:sz="4" w:space="0" w:color="auto"/>
                    <w:bottom w:val="single" w:sz="4" w:space="0" w:color="auto"/>
                    <w:right w:val="single" w:sz="4" w:space="0" w:color="auto"/>
                  </w:tcBorders>
                  <w:vAlign w:val="center"/>
                  <w:hideMark/>
                </w:tcPr>
                <w:p w14:paraId="11E10D1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1BF98D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1.637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E579BD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2.106</w:t>
                  </w:r>
                </w:p>
              </w:tc>
              <w:tc>
                <w:tcPr>
                  <w:tcW w:w="931" w:type="dxa"/>
                  <w:tcBorders>
                    <w:top w:val="nil"/>
                    <w:left w:val="nil"/>
                    <w:bottom w:val="single" w:sz="4" w:space="0" w:color="auto"/>
                    <w:right w:val="single" w:sz="4" w:space="0" w:color="auto"/>
                  </w:tcBorders>
                  <w:shd w:val="clear" w:color="000000" w:fill="FFFFFF"/>
                  <w:noWrap/>
                  <w:vAlign w:val="bottom"/>
                  <w:hideMark/>
                </w:tcPr>
                <w:p w14:paraId="72026D3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225776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1,22144</w:t>
                  </w:r>
                </w:p>
              </w:tc>
              <w:tc>
                <w:tcPr>
                  <w:tcW w:w="952" w:type="dxa"/>
                  <w:tcBorders>
                    <w:top w:val="nil"/>
                    <w:left w:val="nil"/>
                    <w:bottom w:val="single" w:sz="4" w:space="0" w:color="auto"/>
                    <w:right w:val="single" w:sz="4" w:space="0" w:color="auto"/>
                  </w:tcBorders>
                  <w:shd w:val="clear" w:color="000000" w:fill="FFFFFF"/>
                  <w:noWrap/>
                  <w:vAlign w:val="bottom"/>
                  <w:hideMark/>
                </w:tcPr>
                <w:p w14:paraId="5261A35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398,7786</w:t>
                  </w:r>
                </w:p>
              </w:tc>
            </w:tr>
            <w:tr w:rsidR="000D1BE3" w:rsidRPr="00F12DB9" w14:paraId="799A4DB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25B62E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2(3)</w:t>
                  </w:r>
                </w:p>
              </w:tc>
              <w:tc>
                <w:tcPr>
                  <w:tcW w:w="1080" w:type="dxa"/>
                  <w:vMerge/>
                  <w:tcBorders>
                    <w:top w:val="nil"/>
                    <w:left w:val="single" w:sz="4" w:space="0" w:color="auto"/>
                    <w:bottom w:val="single" w:sz="4" w:space="0" w:color="auto"/>
                    <w:right w:val="single" w:sz="4" w:space="0" w:color="auto"/>
                  </w:tcBorders>
                  <w:vAlign w:val="center"/>
                  <w:hideMark/>
                </w:tcPr>
                <w:p w14:paraId="56EEE02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51B4CD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2.013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36048F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2.115</w:t>
                  </w:r>
                </w:p>
              </w:tc>
              <w:tc>
                <w:tcPr>
                  <w:tcW w:w="931" w:type="dxa"/>
                  <w:tcBorders>
                    <w:top w:val="nil"/>
                    <w:left w:val="nil"/>
                    <w:bottom w:val="single" w:sz="4" w:space="0" w:color="auto"/>
                    <w:right w:val="single" w:sz="4" w:space="0" w:color="auto"/>
                  </w:tcBorders>
                  <w:shd w:val="clear" w:color="000000" w:fill="FFFFFF"/>
                  <w:noWrap/>
                  <w:vAlign w:val="bottom"/>
                  <w:hideMark/>
                </w:tcPr>
                <w:p w14:paraId="3FDC430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00399A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0,993738</w:t>
                  </w:r>
                </w:p>
              </w:tc>
              <w:tc>
                <w:tcPr>
                  <w:tcW w:w="952" w:type="dxa"/>
                  <w:tcBorders>
                    <w:top w:val="nil"/>
                    <w:left w:val="nil"/>
                    <w:bottom w:val="single" w:sz="4" w:space="0" w:color="auto"/>
                    <w:right w:val="single" w:sz="4" w:space="0" w:color="auto"/>
                  </w:tcBorders>
                  <w:shd w:val="clear" w:color="000000" w:fill="FFFFFF"/>
                  <w:noWrap/>
                  <w:vAlign w:val="bottom"/>
                  <w:hideMark/>
                </w:tcPr>
                <w:p w14:paraId="252AE4D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399,0063</w:t>
                  </w:r>
                </w:p>
              </w:tc>
            </w:tr>
            <w:tr w:rsidR="000D1BE3" w:rsidRPr="00F12DB9" w14:paraId="427803B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FA4814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500FCA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052646</w:t>
                  </w:r>
                </w:p>
              </w:tc>
              <w:tc>
                <w:tcPr>
                  <w:tcW w:w="937" w:type="dxa"/>
                  <w:tcBorders>
                    <w:top w:val="nil"/>
                    <w:left w:val="nil"/>
                    <w:bottom w:val="single" w:sz="4" w:space="0" w:color="000000"/>
                    <w:right w:val="nil"/>
                  </w:tcBorders>
                  <w:shd w:val="clear" w:color="000000" w:fill="FFFFFF"/>
                  <w:vAlign w:val="center"/>
                  <w:hideMark/>
                </w:tcPr>
                <w:p w14:paraId="21E872E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876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D8D97A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2.123</w:t>
                  </w:r>
                </w:p>
              </w:tc>
              <w:tc>
                <w:tcPr>
                  <w:tcW w:w="931" w:type="dxa"/>
                  <w:tcBorders>
                    <w:top w:val="nil"/>
                    <w:left w:val="nil"/>
                    <w:bottom w:val="single" w:sz="4" w:space="0" w:color="auto"/>
                    <w:right w:val="single" w:sz="4" w:space="0" w:color="auto"/>
                  </w:tcBorders>
                  <w:shd w:val="clear" w:color="000000" w:fill="FFFFFF"/>
                  <w:noWrap/>
                  <w:vAlign w:val="bottom"/>
                  <w:hideMark/>
                </w:tcPr>
                <w:p w14:paraId="6C00E72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9B056D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2,283843</w:t>
                  </w:r>
                </w:p>
              </w:tc>
              <w:tc>
                <w:tcPr>
                  <w:tcW w:w="952" w:type="dxa"/>
                  <w:tcBorders>
                    <w:top w:val="nil"/>
                    <w:left w:val="nil"/>
                    <w:bottom w:val="single" w:sz="4" w:space="0" w:color="auto"/>
                    <w:right w:val="single" w:sz="4" w:space="0" w:color="auto"/>
                  </w:tcBorders>
                  <w:shd w:val="clear" w:color="000000" w:fill="FFFFFF"/>
                  <w:noWrap/>
                  <w:vAlign w:val="bottom"/>
                  <w:hideMark/>
                </w:tcPr>
                <w:p w14:paraId="7D01A08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397,7162</w:t>
                  </w:r>
                </w:p>
              </w:tc>
            </w:tr>
            <w:tr w:rsidR="000D1BE3" w:rsidRPr="00F12DB9" w14:paraId="45D79F1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133E8B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3(2)</w:t>
                  </w:r>
                </w:p>
              </w:tc>
              <w:tc>
                <w:tcPr>
                  <w:tcW w:w="1080" w:type="dxa"/>
                  <w:vMerge/>
                  <w:tcBorders>
                    <w:top w:val="nil"/>
                    <w:left w:val="single" w:sz="4" w:space="0" w:color="auto"/>
                    <w:bottom w:val="single" w:sz="4" w:space="0" w:color="auto"/>
                    <w:right w:val="single" w:sz="4" w:space="0" w:color="auto"/>
                  </w:tcBorders>
                  <w:vAlign w:val="center"/>
                  <w:hideMark/>
                </w:tcPr>
                <w:p w14:paraId="0F7273E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4D5B8E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1.233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622D75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2.136</w:t>
                  </w:r>
                </w:p>
              </w:tc>
              <w:tc>
                <w:tcPr>
                  <w:tcW w:w="931" w:type="dxa"/>
                  <w:tcBorders>
                    <w:top w:val="nil"/>
                    <w:left w:val="nil"/>
                    <w:bottom w:val="single" w:sz="4" w:space="0" w:color="auto"/>
                    <w:right w:val="single" w:sz="4" w:space="0" w:color="auto"/>
                  </w:tcBorders>
                  <w:shd w:val="clear" w:color="000000" w:fill="FFFFFF"/>
                  <w:noWrap/>
                  <w:vAlign w:val="bottom"/>
                  <w:hideMark/>
                </w:tcPr>
                <w:p w14:paraId="01AC46F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92BAFE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1,62193</w:t>
                  </w:r>
                </w:p>
              </w:tc>
              <w:tc>
                <w:tcPr>
                  <w:tcW w:w="952" w:type="dxa"/>
                  <w:tcBorders>
                    <w:top w:val="nil"/>
                    <w:left w:val="nil"/>
                    <w:bottom w:val="single" w:sz="4" w:space="0" w:color="auto"/>
                    <w:right w:val="single" w:sz="4" w:space="0" w:color="auto"/>
                  </w:tcBorders>
                  <w:shd w:val="clear" w:color="000000" w:fill="FFFFFF"/>
                  <w:noWrap/>
                  <w:vAlign w:val="bottom"/>
                  <w:hideMark/>
                </w:tcPr>
                <w:p w14:paraId="2C07E48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398,3781</w:t>
                  </w:r>
                </w:p>
              </w:tc>
            </w:tr>
            <w:tr w:rsidR="000D1BE3" w:rsidRPr="00F12DB9" w14:paraId="3E3141D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BFFBD4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3(3)</w:t>
                  </w:r>
                </w:p>
              </w:tc>
              <w:tc>
                <w:tcPr>
                  <w:tcW w:w="1080" w:type="dxa"/>
                  <w:vMerge/>
                  <w:tcBorders>
                    <w:top w:val="nil"/>
                    <w:left w:val="single" w:sz="4" w:space="0" w:color="auto"/>
                    <w:bottom w:val="single" w:sz="4" w:space="0" w:color="auto"/>
                    <w:right w:val="single" w:sz="4" w:space="0" w:color="auto"/>
                  </w:tcBorders>
                  <w:vAlign w:val="center"/>
                  <w:hideMark/>
                </w:tcPr>
                <w:p w14:paraId="1D0C366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890453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885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1BC3E7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2.107</w:t>
                  </w:r>
                </w:p>
              </w:tc>
              <w:tc>
                <w:tcPr>
                  <w:tcW w:w="931" w:type="dxa"/>
                  <w:tcBorders>
                    <w:top w:val="nil"/>
                    <w:left w:val="nil"/>
                    <w:bottom w:val="single" w:sz="4" w:space="0" w:color="auto"/>
                    <w:right w:val="single" w:sz="4" w:space="0" w:color="auto"/>
                  </w:tcBorders>
                  <w:shd w:val="clear" w:color="000000" w:fill="FFFFFF"/>
                  <w:noWrap/>
                  <w:vAlign w:val="bottom"/>
                  <w:hideMark/>
                </w:tcPr>
                <w:p w14:paraId="3DB58C9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8DF2E2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2,259274</w:t>
                  </w:r>
                </w:p>
              </w:tc>
              <w:tc>
                <w:tcPr>
                  <w:tcW w:w="952" w:type="dxa"/>
                  <w:tcBorders>
                    <w:top w:val="nil"/>
                    <w:left w:val="nil"/>
                    <w:bottom w:val="single" w:sz="4" w:space="0" w:color="auto"/>
                    <w:right w:val="single" w:sz="4" w:space="0" w:color="auto"/>
                  </w:tcBorders>
                  <w:shd w:val="clear" w:color="000000" w:fill="FFFFFF"/>
                  <w:noWrap/>
                  <w:vAlign w:val="bottom"/>
                  <w:hideMark/>
                </w:tcPr>
                <w:p w14:paraId="24FAA24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397,7407</w:t>
                  </w:r>
                </w:p>
              </w:tc>
            </w:tr>
            <w:tr w:rsidR="000D1BE3" w:rsidRPr="00F12DB9" w14:paraId="6195BAF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2B85F4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62AFB4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052729</w:t>
                  </w:r>
                </w:p>
              </w:tc>
              <w:tc>
                <w:tcPr>
                  <w:tcW w:w="937" w:type="dxa"/>
                  <w:tcBorders>
                    <w:top w:val="nil"/>
                    <w:left w:val="nil"/>
                    <w:bottom w:val="single" w:sz="4" w:space="0" w:color="000000"/>
                    <w:right w:val="nil"/>
                  </w:tcBorders>
                  <w:shd w:val="clear" w:color="000000" w:fill="FFFFFF"/>
                  <w:vAlign w:val="center"/>
                  <w:hideMark/>
                </w:tcPr>
                <w:p w14:paraId="69F6DB9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264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E53FA8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2.009</w:t>
                  </w:r>
                </w:p>
              </w:tc>
              <w:tc>
                <w:tcPr>
                  <w:tcW w:w="931" w:type="dxa"/>
                  <w:tcBorders>
                    <w:top w:val="nil"/>
                    <w:left w:val="nil"/>
                    <w:bottom w:val="single" w:sz="4" w:space="0" w:color="auto"/>
                    <w:right w:val="single" w:sz="4" w:space="0" w:color="auto"/>
                  </w:tcBorders>
                  <w:shd w:val="clear" w:color="000000" w:fill="FFFFFF"/>
                  <w:noWrap/>
                  <w:vAlign w:val="bottom"/>
                  <w:hideMark/>
                </w:tcPr>
                <w:p w14:paraId="36BE63A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103003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7,579748</w:t>
                  </w:r>
                </w:p>
              </w:tc>
              <w:tc>
                <w:tcPr>
                  <w:tcW w:w="952" w:type="dxa"/>
                  <w:tcBorders>
                    <w:top w:val="nil"/>
                    <w:left w:val="nil"/>
                    <w:bottom w:val="single" w:sz="4" w:space="0" w:color="auto"/>
                    <w:right w:val="single" w:sz="4" w:space="0" w:color="auto"/>
                  </w:tcBorders>
                  <w:shd w:val="clear" w:color="000000" w:fill="FFFFFF"/>
                  <w:noWrap/>
                  <w:vAlign w:val="bottom"/>
                  <w:hideMark/>
                </w:tcPr>
                <w:p w14:paraId="2B2C67C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392,4203</w:t>
                  </w:r>
                </w:p>
              </w:tc>
            </w:tr>
            <w:tr w:rsidR="000D1BE3" w:rsidRPr="00F12DB9" w14:paraId="0B70C55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832A41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4(2)</w:t>
                  </w:r>
                </w:p>
              </w:tc>
              <w:tc>
                <w:tcPr>
                  <w:tcW w:w="1080" w:type="dxa"/>
                  <w:vMerge/>
                  <w:tcBorders>
                    <w:top w:val="nil"/>
                    <w:left w:val="single" w:sz="4" w:space="0" w:color="auto"/>
                    <w:bottom w:val="single" w:sz="4" w:space="0" w:color="auto"/>
                    <w:right w:val="single" w:sz="4" w:space="0" w:color="auto"/>
                  </w:tcBorders>
                  <w:vAlign w:val="center"/>
                  <w:hideMark/>
                </w:tcPr>
                <w:p w14:paraId="59CE0B0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08AE5D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836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BA1179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2.112</w:t>
                  </w:r>
                </w:p>
              </w:tc>
              <w:tc>
                <w:tcPr>
                  <w:tcW w:w="931" w:type="dxa"/>
                  <w:tcBorders>
                    <w:top w:val="nil"/>
                    <w:left w:val="nil"/>
                    <w:bottom w:val="single" w:sz="4" w:space="0" w:color="auto"/>
                    <w:right w:val="single" w:sz="4" w:space="0" w:color="auto"/>
                  </w:tcBorders>
                  <w:shd w:val="clear" w:color="000000" w:fill="FFFFFF"/>
                  <w:noWrap/>
                  <w:vAlign w:val="bottom"/>
                  <w:hideMark/>
                </w:tcPr>
                <w:p w14:paraId="6E12E08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53DAC9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2,391412</w:t>
                  </w:r>
                </w:p>
              </w:tc>
              <w:tc>
                <w:tcPr>
                  <w:tcW w:w="952" w:type="dxa"/>
                  <w:tcBorders>
                    <w:top w:val="nil"/>
                    <w:left w:val="nil"/>
                    <w:bottom w:val="single" w:sz="4" w:space="0" w:color="auto"/>
                    <w:right w:val="single" w:sz="4" w:space="0" w:color="auto"/>
                  </w:tcBorders>
                  <w:shd w:val="clear" w:color="000000" w:fill="FFFFFF"/>
                  <w:noWrap/>
                  <w:vAlign w:val="bottom"/>
                  <w:hideMark/>
                </w:tcPr>
                <w:p w14:paraId="0A12B9D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397,6086</w:t>
                  </w:r>
                </w:p>
              </w:tc>
            </w:tr>
            <w:tr w:rsidR="000D1BE3" w:rsidRPr="00F12DB9" w14:paraId="37A04C9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04FC96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4(3)</w:t>
                  </w:r>
                </w:p>
              </w:tc>
              <w:tc>
                <w:tcPr>
                  <w:tcW w:w="1080" w:type="dxa"/>
                  <w:vMerge/>
                  <w:tcBorders>
                    <w:top w:val="nil"/>
                    <w:left w:val="single" w:sz="4" w:space="0" w:color="auto"/>
                    <w:bottom w:val="single" w:sz="4" w:space="0" w:color="auto"/>
                    <w:right w:val="single" w:sz="4" w:space="0" w:color="auto"/>
                  </w:tcBorders>
                  <w:vAlign w:val="center"/>
                  <w:hideMark/>
                </w:tcPr>
                <w:p w14:paraId="0FEEB86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426346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879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8B4E62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2.108</w:t>
                  </w:r>
                </w:p>
              </w:tc>
              <w:tc>
                <w:tcPr>
                  <w:tcW w:w="931" w:type="dxa"/>
                  <w:tcBorders>
                    <w:top w:val="nil"/>
                    <w:left w:val="nil"/>
                    <w:bottom w:val="single" w:sz="4" w:space="0" w:color="auto"/>
                    <w:right w:val="single" w:sz="4" w:space="0" w:color="auto"/>
                  </w:tcBorders>
                  <w:shd w:val="clear" w:color="000000" w:fill="FFFFFF"/>
                  <w:noWrap/>
                  <w:vAlign w:val="bottom"/>
                  <w:hideMark/>
                </w:tcPr>
                <w:p w14:paraId="2EED716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62562F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2,276051</w:t>
                  </w:r>
                </w:p>
              </w:tc>
              <w:tc>
                <w:tcPr>
                  <w:tcW w:w="952" w:type="dxa"/>
                  <w:tcBorders>
                    <w:top w:val="nil"/>
                    <w:left w:val="nil"/>
                    <w:bottom w:val="single" w:sz="4" w:space="0" w:color="auto"/>
                    <w:right w:val="single" w:sz="4" w:space="0" w:color="auto"/>
                  </w:tcBorders>
                  <w:shd w:val="clear" w:color="000000" w:fill="FFFFFF"/>
                  <w:noWrap/>
                  <w:vAlign w:val="bottom"/>
                  <w:hideMark/>
                </w:tcPr>
                <w:p w14:paraId="4351E3E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397,7239</w:t>
                  </w:r>
                </w:p>
              </w:tc>
            </w:tr>
            <w:tr w:rsidR="000D1BE3" w:rsidRPr="00F12DB9" w14:paraId="41E019E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BA7F20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4FC21C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050992</w:t>
                  </w:r>
                </w:p>
              </w:tc>
              <w:tc>
                <w:tcPr>
                  <w:tcW w:w="937" w:type="dxa"/>
                  <w:tcBorders>
                    <w:top w:val="nil"/>
                    <w:left w:val="nil"/>
                    <w:bottom w:val="single" w:sz="4" w:space="0" w:color="000000"/>
                    <w:right w:val="nil"/>
                  </w:tcBorders>
                  <w:shd w:val="clear" w:color="000000" w:fill="FFFFFF"/>
                  <w:vAlign w:val="center"/>
                  <w:hideMark/>
                </w:tcPr>
                <w:p w14:paraId="27A97E9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631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C6ABE9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2.096</w:t>
                  </w:r>
                </w:p>
              </w:tc>
              <w:tc>
                <w:tcPr>
                  <w:tcW w:w="931" w:type="dxa"/>
                  <w:tcBorders>
                    <w:top w:val="nil"/>
                    <w:left w:val="nil"/>
                    <w:bottom w:val="single" w:sz="4" w:space="0" w:color="auto"/>
                    <w:right w:val="single" w:sz="4" w:space="0" w:color="auto"/>
                  </w:tcBorders>
                  <w:shd w:val="clear" w:color="000000" w:fill="FFFFFF"/>
                  <w:noWrap/>
                  <w:vAlign w:val="bottom"/>
                  <w:hideMark/>
                </w:tcPr>
                <w:p w14:paraId="161DE51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3E9AAF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3,171467</w:t>
                  </w:r>
                </w:p>
              </w:tc>
              <w:tc>
                <w:tcPr>
                  <w:tcW w:w="952" w:type="dxa"/>
                  <w:tcBorders>
                    <w:top w:val="nil"/>
                    <w:left w:val="nil"/>
                    <w:bottom w:val="single" w:sz="4" w:space="0" w:color="auto"/>
                    <w:right w:val="single" w:sz="4" w:space="0" w:color="auto"/>
                  </w:tcBorders>
                  <w:shd w:val="clear" w:color="000000" w:fill="FFFFFF"/>
                  <w:noWrap/>
                  <w:vAlign w:val="bottom"/>
                  <w:hideMark/>
                </w:tcPr>
                <w:p w14:paraId="064FE3B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396,8285</w:t>
                  </w:r>
                </w:p>
              </w:tc>
            </w:tr>
            <w:tr w:rsidR="000D1BE3" w:rsidRPr="00F12DB9" w14:paraId="601256E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D4FA49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5(2)</w:t>
                  </w:r>
                </w:p>
              </w:tc>
              <w:tc>
                <w:tcPr>
                  <w:tcW w:w="1080" w:type="dxa"/>
                  <w:vMerge/>
                  <w:tcBorders>
                    <w:top w:val="nil"/>
                    <w:left w:val="single" w:sz="4" w:space="0" w:color="auto"/>
                    <w:bottom w:val="single" w:sz="4" w:space="0" w:color="auto"/>
                    <w:right w:val="single" w:sz="4" w:space="0" w:color="auto"/>
                  </w:tcBorders>
                  <w:vAlign w:val="center"/>
                  <w:hideMark/>
                </w:tcPr>
                <w:p w14:paraId="036AFD1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A7D38D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0F9B0B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2.101</w:t>
                  </w:r>
                </w:p>
              </w:tc>
              <w:tc>
                <w:tcPr>
                  <w:tcW w:w="931" w:type="dxa"/>
                  <w:tcBorders>
                    <w:top w:val="nil"/>
                    <w:left w:val="nil"/>
                    <w:bottom w:val="single" w:sz="4" w:space="0" w:color="auto"/>
                    <w:right w:val="single" w:sz="4" w:space="0" w:color="auto"/>
                  </w:tcBorders>
                  <w:shd w:val="clear" w:color="000000" w:fill="FFFFFF"/>
                  <w:noWrap/>
                  <w:vAlign w:val="bottom"/>
                  <w:hideMark/>
                </w:tcPr>
                <w:p w14:paraId="35FD7A4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200</w:t>
                  </w:r>
                </w:p>
              </w:tc>
              <w:tc>
                <w:tcPr>
                  <w:tcW w:w="952" w:type="dxa"/>
                  <w:tcBorders>
                    <w:top w:val="nil"/>
                    <w:left w:val="nil"/>
                    <w:bottom w:val="single" w:sz="4" w:space="0" w:color="auto"/>
                    <w:right w:val="single" w:sz="4" w:space="0" w:color="auto"/>
                  </w:tcBorders>
                  <w:shd w:val="clear" w:color="000000" w:fill="FFFFFF"/>
                  <w:noWrap/>
                  <w:vAlign w:val="bottom"/>
                  <w:hideMark/>
                </w:tcPr>
                <w:p w14:paraId="5848E45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14,6139</w:t>
                  </w:r>
                </w:p>
              </w:tc>
              <w:tc>
                <w:tcPr>
                  <w:tcW w:w="952" w:type="dxa"/>
                  <w:tcBorders>
                    <w:top w:val="nil"/>
                    <w:left w:val="nil"/>
                    <w:bottom w:val="single" w:sz="4" w:space="0" w:color="auto"/>
                    <w:right w:val="single" w:sz="4" w:space="0" w:color="auto"/>
                  </w:tcBorders>
                  <w:shd w:val="clear" w:color="000000" w:fill="FFFFFF"/>
                  <w:noWrap/>
                  <w:vAlign w:val="bottom"/>
                  <w:hideMark/>
                </w:tcPr>
                <w:p w14:paraId="7F6BA7D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185,3861</w:t>
                  </w:r>
                </w:p>
              </w:tc>
            </w:tr>
            <w:tr w:rsidR="000D1BE3" w:rsidRPr="00F12DB9" w14:paraId="5432DCE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A9C51C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5(3)</w:t>
                  </w:r>
                </w:p>
              </w:tc>
              <w:tc>
                <w:tcPr>
                  <w:tcW w:w="1080" w:type="dxa"/>
                  <w:vMerge/>
                  <w:tcBorders>
                    <w:top w:val="nil"/>
                    <w:left w:val="single" w:sz="4" w:space="0" w:color="auto"/>
                    <w:bottom w:val="single" w:sz="4" w:space="0" w:color="auto"/>
                    <w:right w:val="single" w:sz="4" w:space="0" w:color="auto"/>
                  </w:tcBorders>
                  <w:vAlign w:val="center"/>
                  <w:hideMark/>
                </w:tcPr>
                <w:p w14:paraId="19FB11A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FE1B20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07869E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2.180</w:t>
                  </w:r>
                </w:p>
              </w:tc>
              <w:tc>
                <w:tcPr>
                  <w:tcW w:w="931" w:type="dxa"/>
                  <w:tcBorders>
                    <w:top w:val="nil"/>
                    <w:left w:val="nil"/>
                    <w:bottom w:val="single" w:sz="4" w:space="0" w:color="auto"/>
                    <w:right w:val="single" w:sz="4" w:space="0" w:color="auto"/>
                  </w:tcBorders>
                  <w:shd w:val="clear" w:color="000000" w:fill="FFFFFF"/>
                  <w:noWrap/>
                  <w:vAlign w:val="bottom"/>
                  <w:hideMark/>
                </w:tcPr>
                <w:p w14:paraId="468379D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200</w:t>
                  </w:r>
                </w:p>
              </w:tc>
              <w:tc>
                <w:tcPr>
                  <w:tcW w:w="952" w:type="dxa"/>
                  <w:tcBorders>
                    <w:top w:val="nil"/>
                    <w:left w:val="nil"/>
                    <w:bottom w:val="single" w:sz="4" w:space="0" w:color="auto"/>
                    <w:right w:val="single" w:sz="4" w:space="0" w:color="auto"/>
                  </w:tcBorders>
                  <w:shd w:val="clear" w:color="000000" w:fill="FFFFFF"/>
                  <w:noWrap/>
                  <w:vAlign w:val="bottom"/>
                  <w:hideMark/>
                </w:tcPr>
                <w:p w14:paraId="3CE60C6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7,917719</w:t>
                  </w:r>
                </w:p>
              </w:tc>
              <w:tc>
                <w:tcPr>
                  <w:tcW w:w="952" w:type="dxa"/>
                  <w:tcBorders>
                    <w:top w:val="nil"/>
                    <w:left w:val="nil"/>
                    <w:bottom w:val="single" w:sz="4" w:space="0" w:color="auto"/>
                    <w:right w:val="single" w:sz="4" w:space="0" w:color="auto"/>
                  </w:tcBorders>
                  <w:shd w:val="clear" w:color="000000" w:fill="FFFFFF"/>
                  <w:noWrap/>
                  <w:vAlign w:val="bottom"/>
                  <w:hideMark/>
                </w:tcPr>
                <w:p w14:paraId="60771A2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192,0823</w:t>
                  </w:r>
                </w:p>
              </w:tc>
            </w:tr>
            <w:tr w:rsidR="000D1BE3" w:rsidRPr="00F12DB9" w14:paraId="01869BC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E514D2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6(1)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008C23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051011</w:t>
                  </w:r>
                </w:p>
              </w:tc>
              <w:tc>
                <w:tcPr>
                  <w:tcW w:w="937" w:type="dxa"/>
                  <w:tcBorders>
                    <w:top w:val="nil"/>
                    <w:left w:val="nil"/>
                    <w:bottom w:val="single" w:sz="4" w:space="0" w:color="000000"/>
                    <w:right w:val="nil"/>
                  </w:tcBorders>
                  <w:shd w:val="clear" w:color="000000" w:fill="FFFFFF"/>
                  <w:vAlign w:val="center"/>
                  <w:hideMark/>
                </w:tcPr>
                <w:p w14:paraId="7B0F2F3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539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093212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2.091</w:t>
                  </w:r>
                </w:p>
              </w:tc>
              <w:tc>
                <w:tcPr>
                  <w:tcW w:w="931" w:type="dxa"/>
                  <w:tcBorders>
                    <w:top w:val="nil"/>
                    <w:left w:val="nil"/>
                    <w:bottom w:val="single" w:sz="4" w:space="0" w:color="auto"/>
                    <w:right w:val="single" w:sz="4" w:space="0" w:color="auto"/>
                  </w:tcBorders>
                  <w:shd w:val="clear" w:color="000000" w:fill="FFFFFF"/>
                  <w:noWrap/>
                  <w:vAlign w:val="bottom"/>
                  <w:hideMark/>
                </w:tcPr>
                <w:p w14:paraId="776BBCC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B36999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3,708786</w:t>
                  </w:r>
                </w:p>
              </w:tc>
              <w:tc>
                <w:tcPr>
                  <w:tcW w:w="952" w:type="dxa"/>
                  <w:tcBorders>
                    <w:top w:val="nil"/>
                    <w:left w:val="nil"/>
                    <w:bottom w:val="single" w:sz="4" w:space="0" w:color="auto"/>
                    <w:right w:val="single" w:sz="4" w:space="0" w:color="auto"/>
                  </w:tcBorders>
                  <w:shd w:val="clear" w:color="000000" w:fill="FFFFFF"/>
                  <w:noWrap/>
                  <w:vAlign w:val="bottom"/>
                  <w:hideMark/>
                </w:tcPr>
                <w:p w14:paraId="78AF8B7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396,2912</w:t>
                  </w:r>
                </w:p>
              </w:tc>
            </w:tr>
            <w:tr w:rsidR="000D1BE3" w:rsidRPr="00F12DB9" w14:paraId="5E2323E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4127CF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6(2)</w:t>
                  </w:r>
                </w:p>
              </w:tc>
              <w:tc>
                <w:tcPr>
                  <w:tcW w:w="1080" w:type="dxa"/>
                  <w:vMerge/>
                  <w:tcBorders>
                    <w:top w:val="nil"/>
                    <w:left w:val="single" w:sz="4" w:space="0" w:color="auto"/>
                    <w:bottom w:val="single" w:sz="4" w:space="0" w:color="auto"/>
                    <w:right w:val="single" w:sz="4" w:space="0" w:color="auto"/>
                  </w:tcBorders>
                  <w:vAlign w:val="center"/>
                  <w:hideMark/>
                </w:tcPr>
                <w:p w14:paraId="745072C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D51503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240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37E5A1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2.056</w:t>
                  </w:r>
                </w:p>
              </w:tc>
              <w:tc>
                <w:tcPr>
                  <w:tcW w:w="931" w:type="dxa"/>
                  <w:tcBorders>
                    <w:top w:val="nil"/>
                    <w:left w:val="nil"/>
                    <w:bottom w:val="single" w:sz="4" w:space="0" w:color="auto"/>
                    <w:right w:val="single" w:sz="4" w:space="0" w:color="auto"/>
                  </w:tcBorders>
                  <w:shd w:val="clear" w:color="000000" w:fill="FFFFFF"/>
                  <w:noWrap/>
                  <w:vAlign w:val="bottom"/>
                  <w:hideMark/>
                </w:tcPr>
                <w:p w14:paraId="6152181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57302F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8,34972</w:t>
                  </w:r>
                </w:p>
              </w:tc>
              <w:tc>
                <w:tcPr>
                  <w:tcW w:w="952" w:type="dxa"/>
                  <w:tcBorders>
                    <w:top w:val="nil"/>
                    <w:left w:val="nil"/>
                    <w:bottom w:val="single" w:sz="4" w:space="0" w:color="auto"/>
                    <w:right w:val="single" w:sz="4" w:space="0" w:color="auto"/>
                  </w:tcBorders>
                  <w:shd w:val="clear" w:color="000000" w:fill="FFFFFF"/>
                  <w:noWrap/>
                  <w:vAlign w:val="bottom"/>
                  <w:hideMark/>
                </w:tcPr>
                <w:p w14:paraId="4846C5E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391,6503</w:t>
                  </w:r>
                </w:p>
              </w:tc>
            </w:tr>
            <w:tr w:rsidR="000D1BE3" w:rsidRPr="00F12DB9" w14:paraId="2E45E93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5245D5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6(3)</w:t>
                  </w:r>
                </w:p>
              </w:tc>
              <w:tc>
                <w:tcPr>
                  <w:tcW w:w="1080" w:type="dxa"/>
                  <w:vMerge/>
                  <w:tcBorders>
                    <w:top w:val="nil"/>
                    <w:left w:val="single" w:sz="4" w:space="0" w:color="auto"/>
                    <w:bottom w:val="single" w:sz="4" w:space="0" w:color="auto"/>
                    <w:right w:val="single" w:sz="4" w:space="0" w:color="auto"/>
                  </w:tcBorders>
                  <w:vAlign w:val="center"/>
                  <w:hideMark/>
                </w:tcPr>
                <w:p w14:paraId="5F1D639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58360C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391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C250EA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1.927</w:t>
                  </w:r>
                </w:p>
              </w:tc>
              <w:tc>
                <w:tcPr>
                  <w:tcW w:w="931" w:type="dxa"/>
                  <w:tcBorders>
                    <w:top w:val="nil"/>
                    <w:left w:val="nil"/>
                    <w:bottom w:val="single" w:sz="4" w:space="0" w:color="auto"/>
                    <w:right w:val="single" w:sz="4" w:space="0" w:color="auto"/>
                  </w:tcBorders>
                  <w:shd w:val="clear" w:color="000000" w:fill="FFFFFF"/>
                  <w:noWrap/>
                  <w:vAlign w:val="bottom"/>
                  <w:hideMark/>
                </w:tcPr>
                <w:p w14:paraId="54B024B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47E3B1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5,113638</w:t>
                  </w:r>
                </w:p>
              </w:tc>
              <w:tc>
                <w:tcPr>
                  <w:tcW w:w="952" w:type="dxa"/>
                  <w:tcBorders>
                    <w:top w:val="nil"/>
                    <w:left w:val="nil"/>
                    <w:bottom w:val="single" w:sz="4" w:space="0" w:color="auto"/>
                    <w:right w:val="single" w:sz="4" w:space="0" w:color="auto"/>
                  </w:tcBorders>
                  <w:shd w:val="clear" w:color="000000" w:fill="FFFFFF"/>
                  <w:noWrap/>
                  <w:vAlign w:val="bottom"/>
                  <w:hideMark/>
                </w:tcPr>
                <w:p w14:paraId="79AE497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394,8864</w:t>
                  </w:r>
                </w:p>
              </w:tc>
            </w:tr>
            <w:tr w:rsidR="000D1BE3" w:rsidRPr="00F12DB9" w14:paraId="1C43E3D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B11EF9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7(1)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A20C48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020307</w:t>
                  </w:r>
                </w:p>
              </w:tc>
              <w:tc>
                <w:tcPr>
                  <w:tcW w:w="937" w:type="dxa"/>
                  <w:tcBorders>
                    <w:top w:val="nil"/>
                    <w:left w:val="nil"/>
                    <w:bottom w:val="single" w:sz="4" w:space="0" w:color="000000"/>
                    <w:right w:val="nil"/>
                  </w:tcBorders>
                  <w:shd w:val="clear" w:color="000000" w:fill="FFFFFF"/>
                  <w:vAlign w:val="center"/>
                  <w:hideMark/>
                </w:tcPr>
                <w:p w14:paraId="261F442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1.132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88599D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2.116</w:t>
                  </w:r>
                </w:p>
              </w:tc>
              <w:tc>
                <w:tcPr>
                  <w:tcW w:w="931" w:type="dxa"/>
                  <w:tcBorders>
                    <w:top w:val="nil"/>
                    <w:left w:val="nil"/>
                    <w:bottom w:val="single" w:sz="4" w:space="0" w:color="auto"/>
                    <w:right w:val="single" w:sz="4" w:space="0" w:color="auto"/>
                  </w:tcBorders>
                  <w:shd w:val="clear" w:color="000000" w:fill="FFFFFF"/>
                  <w:noWrap/>
                  <w:vAlign w:val="bottom"/>
                  <w:hideMark/>
                </w:tcPr>
                <w:p w14:paraId="586B2CC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2A2F66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1,767551</w:t>
                  </w:r>
                </w:p>
              </w:tc>
              <w:tc>
                <w:tcPr>
                  <w:tcW w:w="952" w:type="dxa"/>
                  <w:tcBorders>
                    <w:top w:val="nil"/>
                    <w:left w:val="nil"/>
                    <w:bottom w:val="single" w:sz="4" w:space="0" w:color="auto"/>
                    <w:right w:val="single" w:sz="4" w:space="0" w:color="auto"/>
                  </w:tcBorders>
                  <w:shd w:val="clear" w:color="000000" w:fill="FFFFFF"/>
                  <w:noWrap/>
                  <w:vAlign w:val="bottom"/>
                  <w:hideMark/>
                </w:tcPr>
                <w:p w14:paraId="60D3111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398,2324</w:t>
                  </w:r>
                </w:p>
              </w:tc>
            </w:tr>
            <w:tr w:rsidR="000D1BE3" w:rsidRPr="00F12DB9" w14:paraId="3F7F872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387ACC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7(2)</w:t>
                  </w:r>
                </w:p>
              </w:tc>
              <w:tc>
                <w:tcPr>
                  <w:tcW w:w="1080" w:type="dxa"/>
                  <w:vMerge/>
                  <w:tcBorders>
                    <w:top w:val="nil"/>
                    <w:left w:val="single" w:sz="4" w:space="0" w:color="auto"/>
                    <w:bottom w:val="single" w:sz="4" w:space="0" w:color="auto"/>
                    <w:right w:val="single" w:sz="4" w:space="0" w:color="auto"/>
                  </w:tcBorders>
                  <w:vAlign w:val="center"/>
                  <w:hideMark/>
                </w:tcPr>
                <w:p w14:paraId="36FD398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B957A1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1.257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07A849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2.066</w:t>
                  </w:r>
                </w:p>
              </w:tc>
              <w:tc>
                <w:tcPr>
                  <w:tcW w:w="931" w:type="dxa"/>
                  <w:tcBorders>
                    <w:top w:val="nil"/>
                    <w:left w:val="nil"/>
                    <w:bottom w:val="single" w:sz="4" w:space="0" w:color="auto"/>
                    <w:right w:val="single" w:sz="4" w:space="0" w:color="auto"/>
                  </w:tcBorders>
                  <w:shd w:val="clear" w:color="000000" w:fill="FFFFFF"/>
                  <w:noWrap/>
                  <w:vAlign w:val="bottom"/>
                  <w:hideMark/>
                </w:tcPr>
                <w:p w14:paraId="173DC82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83499E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1,590475</w:t>
                  </w:r>
                </w:p>
              </w:tc>
              <w:tc>
                <w:tcPr>
                  <w:tcW w:w="952" w:type="dxa"/>
                  <w:tcBorders>
                    <w:top w:val="nil"/>
                    <w:left w:val="nil"/>
                    <w:bottom w:val="single" w:sz="4" w:space="0" w:color="auto"/>
                    <w:right w:val="single" w:sz="4" w:space="0" w:color="auto"/>
                  </w:tcBorders>
                  <w:shd w:val="clear" w:color="000000" w:fill="FFFFFF"/>
                  <w:noWrap/>
                  <w:vAlign w:val="bottom"/>
                  <w:hideMark/>
                </w:tcPr>
                <w:p w14:paraId="5501C21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398,4095</w:t>
                  </w:r>
                </w:p>
              </w:tc>
            </w:tr>
            <w:tr w:rsidR="000D1BE3" w:rsidRPr="00F12DB9" w14:paraId="18D3ADE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A71CA9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7(3)</w:t>
                  </w:r>
                </w:p>
              </w:tc>
              <w:tc>
                <w:tcPr>
                  <w:tcW w:w="1080" w:type="dxa"/>
                  <w:vMerge/>
                  <w:tcBorders>
                    <w:top w:val="nil"/>
                    <w:left w:val="single" w:sz="4" w:space="0" w:color="auto"/>
                    <w:bottom w:val="single" w:sz="4" w:space="0" w:color="auto"/>
                    <w:right w:val="single" w:sz="4" w:space="0" w:color="auto"/>
                  </w:tcBorders>
                  <w:vAlign w:val="center"/>
                  <w:hideMark/>
                </w:tcPr>
                <w:p w14:paraId="1A76361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405B00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680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93FB63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2.064</w:t>
                  </w:r>
                </w:p>
              </w:tc>
              <w:tc>
                <w:tcPr>
                  <w:tcW w:w="931" w:type="dxa"/>
                  <w:tcBorders>
                    <w:top w:val="nil"/>
                    <w:left w:val="nil"/>
                    <w:bottom w:val="single" w:sz="4" w:space="0" w:color="auto"/>
                    <w:right w:val="single" w:sz="4" w:space="0" w:color="auto"/>
                  </w:tcBorders>
                  <w:shd w:val="clear" w:color="000000" w:fill="FFFFFF"/>
                  <w:noWrap/>
                  <w:vAlign w:val="bottom"/>
                  <w:hideMark/>
                </w:tcPr>
                <w:p w14:paraId="0C3D5CF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924C13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2,94106</w:t>
                  </w:r>
                </w:p>
              </w:tc>
              <w:tc>
                <w:tcPr>
                  <w:tcW w:w="952" w:type="dxa"/>
                  <w:tcBorders>
                    <w:top w:val="nil"/>
                    <w:left w:val="nil"/>
                    <w:bottom w:val="single" w:sz="4" w:space="0" w:color="auto"/>
                    <w:right w:val="single" w:sz="4" w:space="0" w:color="auto"/>
                  </w:tcBorders>
                  <w:shd w:val="clear" w:color="000000" w:fill="FFFFFF"/>
                  <w:noWrap/>
                  <w:vAlign w:val="bottom"/>
                  <w:hideMark/>
                </w:tcPr>
                <w:p w14:paraId="0215C92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397,0589</w:t>
                  </w:r>
                </w:p>
              </w:tc>
            </w:tr>
            <w:tr w:rsidR="000D1BE3" w:rsidRPr="00F12DB9" w14:paraId="603FBBF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BC30F4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8(1)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52DBC2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000436</w:t>
                  </w:r>
                </w:p>
              </w:tc>
              <w:tc>
                <w:tcPr>
                  <w:tcW w:w="937" w:type="dxa"/>
                  <w:tcBorders>
                    <w:top w:val="nil"/>
                    <w:left w:val="nil"/>
                    <w:bottom w:val="single" w:sz="4" w:space="0" w:color="000000"/>
                    <w:right w:val="nil"/>
                  </w:tcBorders>
                  <w:shd w:val="clear" w:color="000000" w:fill="FFFFFF"/>
                  <w:vAlign w:val="center"/>
                  <w:hideMark/>
                </w:tcPr>
                <w:p w14:paraId="5699230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1.152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BE28A9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2.057</w:t>
                  </w:r>
                </w:p>
              </w:tc>
              <w:tc>
                <w:tcPr>
                  <w:tcW w:w="931" w:type="dxa"/>
                  <w:tcBorders>
                    <w:top w:val="nil"/>
                    <w:left w:val="nil"/>
                    <w:bottom w:val="single" w:sz="4" w:space="0" w:color="auto"/>
                    <w:right w:val="single" w:sz="4" w:space="0" w:color="auto"/>
                  </w:tcBorders>
                  <w:shd w:val="clear" w:color="000000" w:fill="FFFFFF"/>
                  <w:noWrap/>
                  <w:vAlign w:val="bottom"/>
                  <w:hideMark/>
                </w:tcPr>
                <w:p w14:paraId="4CEC30D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C1A0AA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1,736458</w:t>
                  </w:r>
                </w:p>
              </w:tc>
              <w:tc>
                <w:tcPr>
                  <w:tcW w:w="952" w:type="dxa"/>
                  <w:tcBorders>
                    <w:top w:val="nil"/>
                    <w:left w:val="nil"/>
                    <w:bottom w:val="single" w:sz="4" w:space="0" w:color="auto"/>
                    <w:right w:val="single" w:sz="4" w:space="0" w:color="auto"/>
                  </w:tcBorders>
                  <w:shd w:val="clear" w:color="000000" w:fill="FFFFFF"/>
                  <w:noWrap/>
                  <w:vAlign w:val="bottom"/>
                  <w:hideMark/>
                </w:tcPr>
                <w:p w14:paraId="2E17C07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398,2635</w:t>
                  </w:r>
                </w:p>
              </w:tc>
            </w:tr>
            <w:tr w:rsidR="000D1BE3" w:rsidRPr="00F12DB9" w14:paraId="787B7A0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81A128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8(2)</w:t>
                  </w:r>
                </w:p>
              </w:tc>
              <w:tc>
                <w:tcPr>
                  <w:tcW w:w="1080" w:type="dxa"/>
                  <w:vMerge/>
                  <w:tcBorders>
                    <w:top w:val="nil"/>
                    <w:left w:val="single" w:sz="4" w:space="0" w:color="auto"/>
                    <w:bottom w:val="single" w:sz="4" w:space="0" w:color="auto"/>
                    <w:right w:val="single" w:sz="4" w:space="0" w:color="auto"/>
                  </w:tcBorders>
                  <w:vAlign w:val="center"/>
                  <w:hideMark/>
                </w:tcPr>
                <w:p w14:paraId="6B456FD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1DFE6F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1.705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5AD632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2.002</w:t>
                  </w:r>
                </w:p>
              </w:tc>
              <w:tc>
                <w:tcPr>
                  <w:tcW w:w="931" w:type="dxa"/>
                  <w:tcBorders>
                    <w:top w:val="nil"/>
                    <w:left w:val="nil"/>
                    <w:bottom w:val="single" w:sz="4" w:space="0" w:color="auto"/>
                    <w:right w:val="single" w:sz="4" w:space="0" w:color="auto"/>
                  </w:tcBorders>
                  <w:shd w:val="clear" w:color="000000" w:fill="FFFFFF"/>
                  <w:noWrap/>
                  <w:vAlign w:val="bottom"/>
                  <w:hideMark/>
                </w:tcPr>
                <w:p w14:paraId="47C0E66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E54734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1,173091</w:t>
                  </w:r>
                </w:p>
              </w:tc>
              <w:tc>
                <w:tcPr>
                  <w:tcW w:w="952" w:type="dxa"/>
                  <w:tcBorders>
                    <w:top w:val="nil"/>
                    <w:left w:val="nil"/>
                    <w:bottom w:val="single" w:sz="4" w:space="0" w:color="auto"/>
                    <w:right w:val="single" w:sz="4" w:space="0" w:color="auto"/>
                  </w:tcBorders>
                  <w:shd w:val="clear" w:color="000000" w:fill="FFFFFF"/>
                  <w:noWrap/>
                  <w:vAlign w:val="bottom"/>
                  <w:hideMark/>
                </w:tcPr>
                <w:p w14:paraId="18D6836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398,8269</w:t>
                  </w:r>
                </w:p>
              </w:tc>
            </w:tr>
            <w:tr w:rsidR="000D1BE3" w:rsidRPr="00F12DB9" w14:paraId="628F48B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406460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8(3)</w:t>
                  </w:r>
                </w:p>
              </w:tc>
              <w:tc>
                <w:tcPr>
                  <w:tcW w:w="1080" w:type="dxa"/>
                  <w:vMerge/>
                  <w:tcBorders>
                    <w:top w:val="nil"/>
                    <w:left w:val="single" w:sz="4" w:space="0" w:color="auto"/>
                    <w:bottom w:val="single" w:sz="4" w:space="0" w:color="auto"/>
                    <w:right w:val="single" w:sz="4" w:space="0" w:color="auto"/>
                  </w:tcBorders>
                  <w:vAlign w:val="center"/>
                  <w:hideMark/>
                </w:tcPr>
                <w:p w14:paraId="6FBA27F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39C980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240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982433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2.051</w:t>
                  </w:r>
                </w:p>
              </w:tc>
              <w:tc>
                <w:tcPr>
                  <w:tcW w:w="931" w:type="dxa"/>
                  <w:tcBorders>
                    <w:top w:val="nil"/>
                    <w:left w:val="nil"/>
                    <w:bottom w:val="single" w:sz="4" w:space="0" w:color="auto"/>
                    <w:right w:val="single" w:sz="4" w:space="0" w:color="auto"/>
                  </w:tcBorders>
                  <w:shd w:val="clear" w:color="000000" w:fill="FFFFFF"/>
                  <w:noWrap/>
                  <w:vAlign w:val="bottom"/>
                  <w:hideMark/>
                </w:tcPr>
                <w:p w14:paraId="5558EDD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FAA3E8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8,326533</w:t>
                  </w:r>
                </w:p>
              </w:tc>
              <w:tc>
                <w:tcPr>
                  <w:tcW w:w="952" w:type="dxa"/>
                  <w:tcBorders>
                    <w:top w:val="nil"/>
                    <w:left w:val="nil"/>
                    <w:bottom w:val="single" w:sz="4" w:space="0" w:color="auto"/>
                    <w:right w:val="single" w:sz="4" w:space="0" w:color="auto"/>
                  </w:tcBorders>
                  <w:shd w:val="clear" w:color="000000" w:fill="FFFFFF"/>
                  <w:noWrap/>
                  <w:vAlign w:val="bottom"/>
                  <w:hideMark/>
                </w:tcPr>
                <w:p w14:paraId="512DBBE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391,6735</w:t>
                  </w:r>
                </w:p>
              </w:tc>
            </w:tr>
            <w:tr w:rsidR="000D1BE3" w:rsidRPr="00F12DB9" w14:paraId="4E3262A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DE66C1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9(1)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BCDFB6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000776</w:t>
                  </w:r>
                </w:p>
              </w:tc>
              <w:tc>
                <w:tcPr>
                  <w:tcW w:w="937" w:type="dxa"/>
                  <w:tcBorders>
                    <w:top w:val="nil"/>
                    <w:left w:val="nil"/>
                    <w:bottom w:val="single" w:sz="4" w:space="0" w:color="000000"/>
                    <w:right w:val="nil"/>
                  </w:tcBorders>
                  <w:shd w:val="clear" w:color="000000" w:fill="FFFFFF"/>
                  <w:vAlign w:val="center"/>
                  <w:hideMark/>
                </w:tcPr>
                <w:p w14:paraId="2833B0E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1.471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21791F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1.713</w:t>
                  </w:r>
                </w:p>
              </w:tc>
              <w:tc>
                <w:tcPr>
                  <w:tcW w:w="931" w:type="dxa"/>
                  <w:tcBorders>
                    <w:top w:val="nil"/>
                    <w:left w:val="nil"/>
                    <w:bottom w:val="single" w:sz="4" w:space="0" w:color="auto"/>
                    <w:right w:val="single" w:sz="4" w:space="0" w:color="auto"/>
                  </w:tcBorders>
                  <w:shd w:val="clear" w:color="000000" w:fill="FFFFFF"/>
                  <w:noWrap/>
                  <w:vAlign w:val="bottom"/>
                  <w:hideMark/>
                </w:tcPr>
                <w:p w14:paraId="3D47CC6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67A830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1,359586</w:t>
                  </w:r>
                </w:p>
              </w:tc>
              <w:tc>
                <w:tcPr>
                  <w:tcW w:w="952" w:type="dxa"/>
                  <w:tcBorders>
                    <w:top w:val="nil"/>
                    <w:left w:val="nil"/>
                    <w:bottom w:val="single" w:sz="4" w:space="0" w:color="auto"/>
                    <w:right w:val="single" w:sz="4" w:space="0" w:color="auto"/>
                  </w:tcBorders>
                  <w:shd w:val="clear" w:color="000000" w:fill="FFFFFF"/>
                  <w:noWrap/>
                  <w:vAlign w:val="bottom"/>
                  <w:hideMark/>
                </w:tcPr>
                <w:p w14:paraId="2501B96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398,6404</w:t>
                  </w:r>
                </w:p>
              </w:tc>
            </w:tr>
            <w:tr w:rsidR="000D1BE3" w:rsidRPr="00F12DB9" w14:paraId="62C2A09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E00AB3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9(2)</w:t>
                  </w:r>
                </w:p>
              </w:tc>
              <w:tc>
                <w:tcPr>
                  <w:tcW w:w="1080" w:type="dxa"/>
                  <w:vMerge/>
                  <w:tcBorders>
                    <w:top w:val="nil"/>
                    <w:left w:val="single" w:sz="4" w:space="0" w:color="auto"/>
                    <w:bottom w:val="single" w:sz="4" w:space="0" w:color="000000"/>
                    <w:right w:val="single" w:sz="4" w:space="0" w:color="auto"/>
                  </w:tcBorders>
                  <w:vAlign w:val="center"/>
                  <w:hideMark/>
                </w:tcPr>
                <w:p w14:paraId="7AB630E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A7FF85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2.246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A6738B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2.090</w:t>
                  </w:r>
                </w:p>
              </w:tc>
              <w:tc>
                <w:tcPr>
                  <w:tcW w:w="931" w:type="dxa"/>
                  <w:tcBorders>
                    <w:top w:val="nil"/>
                    <w:left w:val="nil"/>
                    <w:bottom w:val="single" w:sz="4" w:space="0" w:color="auto"/>
                    <w:right w:val="single" w:sz="4" w:space="0" w:color="auto"/>
                  </w:tcBorders>
                  <w:shd w:val="clear" w:color="000000" w:fill="FFFFFF"/>
                  <w:noWrap/>
                  <w:vAlign w:val="bottom"/>
                  <w:hideMark/>
                </w:tcPr>
                <w:p w14:paraId="44F86C4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95F7DF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0,89049</w:t>
                  </w:r>
                </w:p>
              </w:tc>
              <w:tc>
                <w:tcPr>
                  <w:tcW w:w="952" w:type="dxa"/>
                  <w:tcBorders>
                    <w:top w:val="nil"/>
                    <w:left w:val="nil"/>
                    <w:bottom w:val="single" w:sz="4" w:space="0" w:color="auto"/>
                    <w:right w:val="single" w:sz="4" w:space="0" w:color="auto"/>
                  </w:tcBorders>
                  <w:shd w:val="clear" w:color="000000" w:fill="FFFFFF"/>
                  <w:noWrap/>
                  <w:vAlign w:val="bottom"/>
                  <w:hideMark/>
                </w:tcPr>
                <w:p w14:paraId="2F6F7AB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399,1095</w:t>
                  </w:r>
                </w:p>
              </w:tc>
            </w:tr>
            <w:tr w:rsidR="000D1BE3" w:rsidRPr="00F12DB9" w14:paraId="63A6CF1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F983F0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9(3)</w:t>
                  </w:r>
                </w:p>
              </w:tc>
              <w:tc>
                <w:tcPr>
                  <w:tcW w:w="1080" w:type="dxa"/>
                  <w:vMerge/>
                  <w:tcBorders>
                    <w:top w:val="nil"/>
                    <w:left w:val="single" w:sz="4" w:space="0" w:color="auto"/>
                    <w:bottom w:val="single" w:sz="4" w:space="0" w:color="000000"/>
                    <w:right w:val="single" w:sz="4" w:space="0" w:color="auto"/>
                  </w:tcBorders>
                  <w:vAlign w:val="center"/>
                  <w:hideMark/>
                </w:tcPr>
                <w:p w14:paraId="6EB634B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F1186D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1.022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E6F5DE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2.085</w:t>
                  </w:r>
                </w:p>
              </w:tc>
              <w:tc>
                <w:tcPr>
                  <w:tcW w:w="931" w:type="dxa"/>
                  <w:tcBorders>
                    <w:top w:val="nil"/>
                    <w:left w:val="nil"/>
                    <w:bottom w:val="single" w:sz="4" w:space="0" w:color="auto"/>
                    <w:right w:val="single" w:sz="4" w:space="0" w:color="auto"/>
                  </w:tcBorders>
                  <w:shd w:val="clear" w:color="000000" w:fill="FFFFFF"/>
                  <w:noWrap/>
                  <w:vAlign w:val="bottom"/>
                  <w:hideMark/>
                </w:tcPr>
                <w:p w14:paraId="5171E7F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9DCDD6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1,957231</w:t>
                  </w:r>
                </w:p>
              </w:tc>
              <w:tc>
                <w:tcPr>
                  <w:tcW w:w="952" w:type="dxa"/>
                  <w:tcBorders>
                    <w:top w:val="nil"/>
                    <w:left w:val="nil"/>
                    <w:bottom w:val="single" w:sz="4" w:space="0" w:color="auto"/>
                    <w:right w:val="single" w:sz="4" w:space="0" w:color="auto"/>
                  </w:tcBorders>
                  <w:shd w:val="clear" w:color="000000" w:fill="FFFFFF"/>
                  <w:noWrap/>
                  <w:vAlign w:val="bottom"/>
                  <w:hideMark/>
                </w:tcPr>
                <w:p w14:paraId="492676C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398,0428</w:t>
                  </w:r>
                </w:p>
              </w:tc>
            </w:tr>
            <w:tr w:rsidR="000D1BE3" w:rsidRPr="00F12DB9" w14:paraId="14531CA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1644ED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10(1)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030AC7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002322</w:t>
                  </w:r>
                </w:p>
              </w:tc>
              <w:tc>
                <w:tcPr>
                  <w:tcW w:w="937" w:type="dxa"/>
                  <w:tcBorders>
                    <w:top w:val="nil"/>
                    <w:left w:val="nil"/>
                    <w:bottom w:val="single" w:sz="4" w:space="0" w:color="000000"/>
                    <w:right w:val="nil"/>
                  </w:tcBorders>
                  <w:shd w:val="clear" w:color="000000" w:fill="FFFFFF"/>
                  <w:vAlign w:val="center"/>
                  <w:hideMark/>
                </w:tcPr>
                <w:p w14:paraId="7655842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1.432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9BBE97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2.086</w:t>
                  </w:r>
                </w:p>
              </w:tc>
              <w:tc>
                <w:tcPr>
                  <w:tcW w:w="931" w:type="dxa"/>
                  <w:tcBorders>
                    <w:top w:val="nil"/>
                    <w:left w:val="nil"/>
                    <w:bottom w:val="single" w:sz="4" w:space="0" w:color="auto"/>
                    <w:right w:val="single" w:sz="4" w:space="0" w:color="auto"/>
                  </w:tcBorders>
                  <w:shd w:val="clear" w:color="000000" w:fill="FFFFFF"/>
                  <w:noWrap/>
                  <w:vAlign w:val="bottom"/>
                  <w:hideMark/>
                </w:tcPr>
                <w:p w14:paraId="48F7781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8C683E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1,396683</w:t>
                  </w:r>
                </w:p>
              </w:tc>
              <w:tc>
                <w:tcPr>
                  <w:tcW w:w="952" w:type="dxa"/>
                  <w:tcBorders>
                    <w:top w:val="nil"/>
                    <w:left w:val="nil"/>
                    <w:bottom w:val="single" w:sz="4" w:space="0" w:color="auto"/>
                    <w:right w:val="single" w:sz="4" w:space="0" w:color="auto"/>
                  </w:tcBorders>
                  <w:shd w:val="clear" w:color="000000" w:fill="FFFFFF"/>
                  <w:noWrap/>
                  <w:vAlign w:val="bottom"/>
                  <w:hideMark/>
                </w:tcPr>
                <w:p w14:paraId="52BF6A0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398,6033</w:t>
                  </w:r>
                </w:p>
              </w:tc>
            </w:tr>
            <w:tr w:rsidR="000D1BE3" w:rsidRPr="00F12DB9" w14:paraId="07C4947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37E2C0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10(2)</w:t>
                  </w:r>
                </w:p>
              </w:tc>
              <w:tc>
                <w:tcPr>
                  <w:tcW w:w="1080" w:type="dxa"/>
                  <w:vMerge/>
                  <w:tcBorders>
                    <w:top w:val="nil"/>
                    <w:left w:val="single" w:sz="4" w:space="0" w:color="auto"/>
                    <w:bottom w:val="single" w:sz="4" w:space="0" w:color="000000"/>
                    <w:right w:val="single" w:sz="4" w:space="0" w:color="auto"/>
                  </w:tcBorders>
                  <w:vAlign w:val="center"/>
                  <w:hideMark/>
                </w:tcPr>
                <w:p w14:paraId="2A6BAC5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FC0188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2.064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7796AA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2.119</w:t>
                  </w:r>
                </w:p>
              </w:tc>
              <w:tc>
                <w:tcPr>
                  <w:tcW w:w="931" w:type="dxa"/>
                  <w:tcBorders>
                    <w:top w:val="nil"/>
                    <w:left w:val="nil"/>
                    <w:bottom w:val="single" w:sz="4" w:space="0" w:color="auto"/>
                    <w:right w:val="single" w:sz="4" w:space="0" w:color="auto"/>
                  </w:tcBorders>
                  <w:shd w:val="clear" w:color="000000" w:fill="FFFFFF"/>
                  <w:noWrap/>
                  <w:vAlign w:val="bottom"/>
                  <w:hideMark/>
                </w:tcPr>
                <w:p w14:paraId="57FD555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CBEFDA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0,968979</w:t>
                  </w:r>
                </w:p>
              </w:tc>
              <w:tc>
                <w:tcPr>
                  <w:tcW w:w="952" w:type="dxa"/>
                  <w:tcBorders>
                    <w:top w:val="nil"/>
                    <w:left w:val="nil"/>
                    <w:bottom w:val="single" w:sz="4" w:space="0" w:color="auto"/>
                    <w:right w:val="single" w:sz="4" w:space="0" w:color="auto"/>
                  </w:tcBorders>
                  <w:shd w:val="clear" w:color="000000" w:fill="FFFFFF"/>
                  <w:noWrap/>
                  <w:vAlign w:val="bottom"/>
                  <w:hideMark/>
                </w:tcPr>
                <w:p w14:paraId="3616123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399,031</w:t>
                  </w:r>
                </w:p>
              </w:tc>
            </w:tr>
            <w:tr w:rsidR="000D1BE3" w:rsidRPr="00F12DB9" w14:paraId="2151AE6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B7FF7E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10(3)</w:t>
                  </w:r>
                </w:p>
              </w:tc>
              <w:tc>
                <w:tcPr>
                  <w:tcW w:w="1080" w:type="dxa"/>
                  <w:vMerge/>
                  <w:tcBorders>
                    <w:top w:val="nil"/>
                    <w:left w:val="single" w:sz="4" w:space="0" w:color="auto"/>
                    <w:bottom w:val="single" w:sz="4" w:space="0" w:color="000000"/>
                    <w:right w:val="single" w:sz="4" w:space="0" w:color="auto"/>
                  </w:tcBorders>
                  <w:vAlign w:val="center"/>
                  <w:hideMark/>
                </w:tcPr>
                <w:p w14:paraId="17559FD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AE12BC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1.452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B587D9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1.768</w:t>
                  </w:r>
                </w:p>
              </w:tc>
              <w:tc>
                <w:tcPr>
                  <w:tcW w:w="931" w:type="dxa"/>
                  <w:tcBorders>
                    <w:top w:val="nil"/>
                    <w:left w:val="nil"/>
                    <w:bottom w:val="single" w:sz="4" w:space="0" w:color="auto"/>
                    <w:right w:val="single" w:sz="4" w:space="0" w:color="auto"/>
                  </w:tcBorders>
                  <w:shd w:val="clear" w:color="000000" w:fill="FFFFFF"/>
                  <w:noWrap/>
                  <w:vAlign w:val="bottom"/>
                  <w:hideMark/>
                </w:tcPr>
                <w:p w14:paraId="4CD76B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F4E0A7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1,377445</w:t>
                  </w:r>
                </w:p>
              </w:tc>
              <w:tc>
                <w:tcPr>
                  <w:tcW w:w="952" w:type="dxa"/>
                  <w:tcBorders>
                    <w:top w:val="nil"/>
                    <w:left w:val="nil"/>
                    <w:bottom w:val="single" w:sz="4" w:space="0" w:color="auto"/>
                    <w:right w:val="single" w:sz="4" w:space="0" w:color="auto"/>
                  </w:tcBorders>
                  <w:shd w:val="clear" w:color="000000" w:fill="FFFFFF"/>
                  <w:noWrap/>
                  <w:vAlign w:val="bottom"/>
                  <w:hideMark/>
                </w:tcPr>
                <w:p w14:paraId="6FF4E71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398,6226</w:t>
                  </w:r>
                </w:p>
              </w:tc>
            </w:tr>
            <w:tr w:rsidR="000D1BE3" w:rsidRPr="00F12DB9" w14:paraId="0ABCDD5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59B770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11(1)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3360A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000424</w:t>
                  </w:r>
                </w:p>
              </w:tc>
              <w:tc>
                <w:tcPr>
                  <w:tcW w:w="937" w:type="dxa"/>
                  <w:tcBorders>
                    <w:top w:val="nil"/>
                    <w:left w:val="nil"/>
                    <w:bottom w:val="single" w:sz="4" w:space="0" w:color="000000"/>
                    <w:right w:val="nil"/>
                  </w:tcBorders>
                  <w:shd w:val="clear" w:color="000000" w:fill="FFFFFF"/>
                  <w:vAlign w:val="center"/>
                  <w:hideMark/>
                </w:tcPr>
                <w:p w14:paraId="760FB73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1.472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3F49CE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2.051</w:t>
                  </w:r>
                </w:p>
              </w:tc>
              <w:tc>
                <w:tcPr>
                  <w:tcW w:w="931" w:type="dxa"/>
                  <w:tcBorders>
                    <w:top w:val="nil"/>
                    <w:left w:val="nil"/>
                    <w:bottom w:val="single" w:sz="4" w:space="0" w:color="auto"/>
                    <w:right w:val="single" w:sz="4" w:space="0" w:color="auto"/>
                  </w:tcBorders>
                  <w:shd w:val="clear" w:color="000000" w:fill="FFFFFF"/>
                  <w:noWrap/>
                  <w:vAlign w:val="bottom"/>
                  <w:hideMark/>
                </w:tcPr>
                <w:p w14:paraId="6A3562A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D1674B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1,358345</w:t>
                  </w:r>
                </w:p>
              </w:tc>
              <w:tc>
                <w:tcPr>
                  <w:tcW w:w="952" w:type="dxa"/>
                  <w:tcBorders>
                    <w:top w:val="nil"/>
                    <w:left w:val="nil"/>
                    <w:bottom w:val="single" w:sz="4" w:space="0" w:color="auto"/>
                    <w:right w:val="single" w:sz="4" w:space="0" w:color="auto"/>
                  </w:tcBorders>
                  <w:shd w:val="clear" w:color="000000" w:fill="FFFFFF"/>
                  <w:noWrap/>
                  <w:vAlign w:val="bottom"/>
                  <w:hideMark/>
                </w:tcPr>
                <w:p w14:paraId="018948D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398,6417</w:t>
                  </w:r>
                </w:p>
              </w:tc>
            </w:tr>
            <w:tr w:rsidR="000D1BE3" w:rsidRPr="00F12DB9" w14:paraId="0D2E3A4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A85108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11(2)</w:t>
                  </w:r>
                </w:p>
              </w:tc>
              <w:tc>
                <w:tcPr>
                  <w:tcW w:w="1080" w:type="dxa"/>
                  <w:vMerge/>
                  <w:tcBorders>
                    <w:top w:val="nil"/>
                    <w:left w:val="single" w:sz="4" w:space="0" w:color="auto"/>
                    <w:bottom w:val="single" w:sz="4" w:space="0" w:color="000000"/>
                    <w:right w:val="single" w:sz="4" w:space="0" w:color="auto"/>
                  </w:tcBorders>
                  <w:vAlign w:val="center"/>
                  <w:hideMark/>
                </w:tcPr>
                <w:p w14:paraId="2DD7E4E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E75F3B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595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E13514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2.020</w:t>
                  </w:r>
                </w:p>
              </w:tc>
              <w:tc>
                <w:tcPr>
                  <w:tcW w:w="931" w:type="dxa"/>
                  <w:tcBorders>
                    <w:top w:val="nil"/>
                    <w:left w:val="nil"/>
                    <w:bottom w:val="single" w:sz="4" w:space="0" w:color="auto"/>
                    <w:right w:val="single" w:sz="4" w:space="0" w:color="auto"/>
                  </w:tcBorders>
                  <w:shd w:val="clear" w:color="000000" w:fill="FFFFFF"/>
                  <w:noWrap/>
                  <w:vAlign w:val="bottom"/>
                  <w:hideMark/>
                </w:tcPr>
                <w:p w14:paraId="66216C1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B3C14F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3,362147</w:t>
                  </w:r>
                </w:p>
              </w:tc>
              <w:tc>
                <w:tcPr>
                  <w:tcW w:w="952" w:type="dxa"/>
                  <w:tcBorders>
                    <w:top w:val="nil"/>
                    <w:left w:val="nil"/>
                    <w:bottom w:val="single" w:sz="4" w:space="0" w:color="auto"/>
                    <w:right w:val="single" w:sz="4" w:space="0" w:color="auto"/>
                  </w:tcBorders>
                  <w:shd w:val="clear" w:color="000000" w:fill="FFFFFF"/>
                  <w:noWrap/>
                  <w:vAlign w:val="bottom"/>
                  <w:hideMark/>
                </w:tcPr>
                <w:p w14:paraId="3AFCBEB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396,6379</w:t>
                  </w:r>
                </w:p>
              </w:tc>
            </w:tr>
            <w:tr w:rsidR="000D1BE3" w:rsidRPr="00F12DB9" w14:paraId="26F1E1E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17F1CB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11(3)</w:t>
                  </w:r>
                </w:p>
              </w:tc>
              <w:tc>
                <w:tcPr>
                  <w:tcW w:w="1080" w:type="dxa"/>
                  <w:vMerge/>
                  <w:tcBorders>
                    <w:top w:val="nil"/>
                    <w:left w:val="single" w:sz="4" w:space="0" w:color="auto"/>
                    <w:bottom w:val="single" w:sz="4" w:space="0" w:color="000000"/>
                    <w:right w:val="single" w:sz="4" w:space="0" w:color="auto"/>
                  </w:tcBorders>
                  <w:vAlign w:val="center"/>
                  <w:hideMark/>
                </w:tcPr>
                <w:p w14:paraId="447DB80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608CD31"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637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AB4879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1.985</w:t>
                  </w:r>
                </w:p>
              </w:tc>
              <w:tc>
                <w:tcPr>
                  <w:tcW w:w="931" w:type="dxa"/>
                  <w:tcBorders>
                    <w:top w:val="nil"/>
                    <w:left w:val="nil"/>
                    <w:bottom w:val="single" w:sz="4" w:space="0" w:color="auto"/>
                    <w:right w:val="single" w:sz="4" w:space="0" w:color="auto"/>
                  </w:tcBorders>
                  <w:shd w:val="clear" w:color="000000" w:fill="FFFFFF"/>
                  <w:noWrap/>
                  <w:vAlign w:val="bottom"/>
                  <w:hideMark/>
                </w:tcPr>
                <w:p w14:paraId="3AC1E3C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B4C06C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3,140625</w:t>
                  </w:r>
                </w:p>
              </w:tc>
              <w:tc>
                <w:tcPr>
                  <w:tcW w:w="952" w:type="dxa"/>
                  <w:tcBorders>
                    <w:top w:val="nil"/>
                    <w:left w:val="nil"/>
                    <w:bottom w:val="single" w:sz="4" w:space="0" w:color="auto"/>
                    <w:right w:val="single" w:sz="4" w:space="0" w:color="auto"/>
                  </w:tcBorders>
                  <w:shd w:val="clear" w:color="000000" w:fill="FFFFFF"/>
                  <w:noWrap/>
                  <w:vAlign w:val="bottom"/>
                  <w:hideMark/>
                </w:tcPr>
                <w:p w14:paraId="6EAE11E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396,8594</w:t>
                  </w:r>
                </w:p>
              </w:tc>
            </w:tr>
            <w:tr w:rsidR="000D1BE3" w:rsidRPr="00F12DB9" w14:paraId="75EBA44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8740EB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12(1)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76489D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000426</w:t>
                  </w:r>
                </w:p>
              </w:tc>
              <w:tc>
                <w:tcPr>
                  <w:tcW w:w="937" w:type="dxa"/>
                  <w:tcBorders>
                    <w:top w:val="nil"/>
                    <w:left w:val="nil"/>
                    <w:bottom w:val="single" w:sz="4" w:space="0" w:color="000000"/>
                    <w:right w:val="single" w:sz="4" w:space="0" w:color="000000"/>
                  </w:tcBorders>
                  <w:shd w:val="clear" w:color="000000" w:fill="FFFFFF"/>
                  <w:vAlign w:val="center"/>
                  <w:hideMark/>
                </w:tcPr>
                <w:p w14:paraId="370912B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1.461</w:t>
                  </w:r>
                </w:p>
              </w:tc>
              <w:tc>
                <w:tcPr>
                  <w:tcW w:w="939" w:type="dxa"/>
                  <w:tcBorders>
                    <w:top w:val="nil"/>
                    <w:left w:val="nil"/>
                    <w:bottom w:val="nil"/>
                    <w:right w:val="single" w:sz="4" w:space="0" w:color="000000"/>
                  </w:tcBorders>
                  <w:shd w:val="clear" w:color="000000" w:fill="FFFFFF"/>
                  <w:vAlign w:val="center"/>
                  <w:hideMark/>
                </w:tcPr>
                <w:p w14:paraId="7220AC6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2.098</w:t>
                  </w:r>
                </w:p>
              </w:tc>
              <w:tc>
                <w:tcPr>
                  <w:tcW w:w="931" w:type="dxa"/>
                  <w:tcBorders>
                    <w:top w:val="nil"/>
                    <w:left w:val="nil"/>
                    <w:bottom w:val="single" w:sz="4" w:space="0" w:color="auto"/>
                    <w:right w:val="single" w:sz="4" w:space="0" w:color="auto"/>
                  </w:tcBorders>
                  <w:shd w:val="clear" w:color="000000" w:fill="FFFFFF"/>
                  <w:noWrap/>
                  <w:vAlign w:val="bottom"/>
                  <w:hideMark/>
                </w:tcPr>
                <w:p w14:paraId="6A820FA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A9E803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1,368904</w:t>
                  </w:r>
                </w:p>
              </w:tc>
              <w:tc>
                <w:tcPr>
                  <w:tcW w:w="952" w:type="dxa"/>
                  <w:tcBorders>
                    <w:top w:val="nil"/>
                    <w:left w:val="nil"/>
                    <w:bottom w:val="single" w:sz="4" w:space="0" w:color="auto"/>
                    <w:right w:val="single" w:sz="4" w:space="0" w:color="auto"/>
                  </w:tcBorders>
                  <w:shd w:val="clear" w:color="000000" w:fill="FFFFFF"/>
                  <w:noWrap/>
                  <w:vAlign w:val="bottom"/>
                  <w:hideMark/>
                </w:tcPr>
                <w:p w14:paraId="4DA9609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398,6311</w:t>
                  </w:r>
                </w:p>
              </w:tc>
            </w:tr>
            <w:tr w:rsidR="000D1BE3" w:rsidRPr="00F12DB9" w14:paraId="7E36BEB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C09F15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12(2)</w:t>
                  </w:r>
                </w:p>
              </w:tc>
              <w:tc>
                <w:tcPr>
                  <w:tcW w:w="1080" w:type="dxa"/>
                  <w:vMerge/>
                  <w:tcBorders>
                    <w:top w:val="nil"/>
                    <w:left w:val="single" w:sz="4" w:space="0" w:color="auto"/>
                    <w:bottom w:val="single" w:sz="4" w:space="0" w:color="000000"/>
                    <w:right w:val="single" w:sz="4" w:space="0" w:color="auto"/>
                  </w:tcBorders>
                  <w:vAlign w:val="center"/>
                  <w:hideMark/>
                </w:tcPr>
                <w:p w14:paraId="547C5D4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212B84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1.772</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333FC3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2.074</w:t>
                  </w:r>
                </w:p>
              </w:tc>
              <w:tc>
                <w:tcPr>
                  <w:tcW w:w="931" w:type="dxa"/>
                  <w:tcBorders>
                    <w:top w:val="nil"/>
                    <w:left w:val="nil"/>
                    <w:bottom w:val="single" w:sz="4" w:space="0" w:color="auto"/>
                    <w:right w:val="single" w:sz="4" w:space="0" w:color="auto"/>
                  </w:tcBorders>
                  <w:shd w:val="clear" w:color="000000" w:fill="FFFFFF"/>
                  <w:noWrap/>
                  <w:vAlign w:val="bottom"/>
                  <w:hideMark/>
                </w:tcPr>
                <w:p w14:paraId="5C60B3C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4DEEB8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1,128467</w:t>
                  </w:r>
                </w:p>
              </w:tc>
              <w:tc>
                <w:tcPr>
                  <w:tcW w:w="952" w:type="dxa"/>
                  <w:tcBorders>
                    <w:top w:val="nil"/>
                    <w:left w:val="nil"/>
                    <w:bottom w:val="single" w:sz="4" w:space="0" w:color="auto"/>
                    <w:right w:val="single" w:sz="4" w:space="0" w:color="auto"/>
                  </w:tcBorders>
                  <w:shd w:val="clear" w:color="000000" w:fill="FFFFFF"/>
                  <w:noWrap/>
                  <w:vAlign w:val="bottom"/>
                  <w:hideMark/>
                </w:tcPr>
                <w:p w14:paraId="76FDB5D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398,8715</w:t>
                  </w:r>
                </w:p>
              </w:tc>
            </w:tr>
            <w:tr w:rsidR="000D1BE3" w:rsidRPr="00F12DB9" w14:paraId="6E7FEE9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54068C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12(3)</w:t>
                  </w:r>
                </w:p>
              </w:tc>
              <w:tc>
                <w:tcPr>
                  <w:tcW w:w="1080" w:type="dxa"/>
                  <w:vMerge/>
                  <w:tcBorders>
                    <w:top w:val="nil"/>
                    <w:left w:val="single" w:sz="4" w:space="0" w:color="auto"/>
                    <w:bottom w:val="single" w:sz="4" w:space="0" w:color="000000"/>
                    <w:right w:val="single" w:sz="4" w:space="0" w:color="auto"/>
                  </w:tcBorders>
                  <w:vAlign w:val="center"/>
                  <w:hideMark/>
                </w:tcPr>
                <w:p w14:paraId="62FF4C9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72B0C1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1.111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97B74C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2.068</w:t>
                  </w:r>
                </w:p>
              </w:tc>
              <w:tc>
                <w:tcPr>
                  <w:tcW w:w="931" w:type="dxa"/>
                  <w:tcBorders>
                    <w:top w:val="nil"/>
                    <w:left w:val="nil"/>
                    <w:bottom w:val="single" w:sz="4" w:space="0" w:color="auto"/>
                    <w:right w:val="single" w:sz="4" w:space="0" w:color="auto"/>
                  </w:tcBorders>
                  <w:shd w:val="clear" w:color="000000" w:fill="FFFFFF"/>
                  <w:noWrap/>
                  <w:vAlign w:val="bottom"/>
                  <w:hideMark/>
                </w:tcPr>
                <w:p w14:paraId="203C70A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9B9A50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1,800731</w:t>
                  </w:r>
                </w:p>
              </w:tc>
              <w:tc>
                <w:tcPr>
                  <w:tcW w:w="952" w:type="dxa"/>
                  <w:tcBorders>
                    <w:top w:val="nil"/>
                    <w:left w:val="nil"/>
                    <w:bottom w:val="single" w:sz="4" w:space="0" w:color="auto"/>
                    <w:right w:val="single" w:sz="4" w:space="0" w:color="auto"/>
                  </w:tcBorders>
                  <w:shd w:val="clear" w:color="000000" w:fill="FFFFFF"/>
                  <w:noWrap/>
                  <w:vAlign w:val="bottom"/>
                  <w:hideMark/>
                </w:tcPr>
                <w:p w14:paraId="71FC135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398,1993</w:t>
                  </w:r>
                </w:p>
              </w:tc>
            </w:tr>
            <w:tr w:rsidR="000D1BE3" w:rsidRPr="00F12DB9" w14:paraId="1918E5F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CF0F0F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13(1)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25A2DE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000743</w:t>
                  </w:r>
                </w:p>
              </w:tc>
              <w:tc>
                <w:tcPr>
                  <w:tcW w:w="937" w:type="dxa"/>
                  <w:tcBorders>
                    <w:top w:val="nil"/>
                    <w:left w:val="nil"/>
                    <w:bottom w:val="single" w:sz="4" w:space="0" w:color="000000"/>
                    <w:right w:val="nil"/>
                  </w:tcBorders>
                  <w:shd w:val="clear" w:color="000000" w:fill="FFFFFF"/>
                  <w:vAlign w:val="center"/>
                  <w:hideMark/>
                </w:tcPr>
                <w:p w14:paraId="589F7A1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1.206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91AA9C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1.940</w:t>
                  </w:r>
                </w:p>
              </w:tc>
              <w:tc>
                <w:tcPr>
                  <w:tcW w:w="931" w:type="dxa"/>
                  <w:tcBorders>
                    <w:top w:val="nil"/>
                    <w:left w:val="nil"/>
                    <w:bottom w:val="single" w:sz="4" w:space="0" w:color="auto"/>
                    <w:right w:val="single" w:sz="4" w:space="0" w:color="auto"/>
                  </w:tcBorders>
                  <w:shd w:val="clear" w:color="000000" w:fill="FFFFFF"/>
                  <w:noWrap/>
                  <w:vAlign w:val="bottom"/>
                  <w:hideMark/>
                </w:tcPr>
                <w:p w14:paraId="0EF032B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FD5DD2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1,658797</w:t>
                  </w:r>
                </w:p>
              </w:tc>
              <w:tc>
                <w:tcPr>
                  <w:tcW w:w="952" w:type="dxa"/>
                  <w:tcBorders>
                    <w:top w:val="nil"/>
                    <w:left w:val="nil"/>
                    <w:bottom w:val="single" w:sz="4" w:space="0" w:color="auto"/>
                    <w:right w:val="single" w:sz="4" w:space="0" w:color="auto"/>
                  </w:tcBorders>
                  <w:shd w:val="clear" w:color="000000" w:fill="FFFFFF"/>
                  <w:noWrap/>
                  <w:vAlign w:val="bottom"/>
                  <w:hideMark/>
                </w:tcPr>
                <w:p w14:paraId="3A92497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398,3412</w:t>
                  </w:r>
                </w:p>
              </w:tc>
            </w:tr>
            <w:tr w:rsidR="000D1BE3" w:rsidRPr="00F12DB9" w14:paraId="6B6FED0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B3C2EF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13(2)</w:t>
                  </w:r>
                </w:p>
              </w:tc>
              <w:tc>
                <w:tcPr>
                  <w:tcW w:w="1080" w:type="dxa"/>
                  <w:vMerge/>
                  <w:tcBorders>
                    <w:top w:val="nil"/>
                    <w:left w:val="single" w:sz="4" w:space="0" w:color="auto"/>
                    <w:bottom w:val="single" w:sz="4" w:space="0" w:color="auto"/>
                    <w:right w:val="single" w:sz="4" w:space="0" w:color="auto"/>
                  </w:tcBorders>
                  <w:vAlign w:val="center"/>
                  <w:hideMark/>
                </w:tcPr>
                <w:p w14:paraId="7EE2B6E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5A90DCB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1.040</w:t>
                  </w:r>
                </w:p>
              </w:tc>
              <w:tc>
                <w:tcPr>
                  <w:tcW w:w="939" w:type="dxa"/>
                  <w:tcBorders>
                    <w:top w:val="nil"/>
                    <w:left w:val="nil"/>
                    <w:bottom w:val="nil"/>
                    <w:right w:val="single" w:sz="4" w:space="0" w:color="000000"/>
                  </w:tcBorders>
                  <w:shd w:val="clear" w:color="000000" w:fill="FFFFFF"/>
                  <w:vAlign w:val="center"/>
                  <w:hideMark/>
                </w:tcPr>
                <w:p w14:paraId="027150D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2.043</w:t>
                  </w:r>
                </w:p>
              </w:tc>
              <w:tc>
                <w:tcPr>
                  <w:tcW w:w="931" w:type="dxa"/>
                  <w:tcBorders>
                    <w:top w:val="nil"/>
                    <w:left w:val="nil"/>
                    <w:bottom w:val="single" w:sz="4" w:space="0" w:color="auto"/>
                    <w:right w:val="single" w:sz="4" w:space="0" w:color="auto"/>
                  </w:tcBorders>
                  <w:shd w:val="clear" w:color="000000" w:fill="FFFFFF"/>
                  <w:noWrap/>
                  <w:vAlign w:val="bottom"/>
                  <w:hideMark/>
                </w:tcPr>
                <w:p w14:paraId="503756E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60E572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1,922644</w:t>
                  </w:r>
                </w:p>
              </w:tc>
              <w:tc>
                <w:tcPr>
                  <w:tcW w:w="952" w:type="dxa"/>
                  <w:tcBorders>
                    <w:top w:val="nil"/>
                    <w:left w:val="nil"/>
                    <w:bottom w:val="single" w:sz="4" w:space="0" w:color="auto"/>
                    <w:right w:val="single" w:sz="4" w:space="0" w:color="auto"/>
                  </w:tcBorders>
                  <w:shd w:val="clear" w:color="000000" w:fill="FFFFFF"/>
                  <w:noWrap/>
                  <w:vAlign w:val="bottom"/>
                  <w:hideMark/>
                </w:tcPr>
                <w:p w14:paraId="1F32659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398,0774</w:t>
                  </w:r>
                </w:p>
              </w:tc>
            </w:tr>
            <w:tr w:rsidR="000D1BE3" w:rsidRPr="00F12DB9" w14:paraId="57632F6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FE6097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13(3)</w:t>
                  </w:r>
                </w:p>
              </w:tc>
              <w:tc>
                <w:tcPr>
                  <w:tcW w:w="1080" w:type="dxa"/>
                  <w:vMerge/>
                  <w:tcBorders>
                    <w:top w:val="nil"/>
                    <w:left w:val="single" w:sz="4" w:space="0" w:color="auto"/>
                    <w:bottom w:val="single" w:sz="4" w:space="0" w:color="auto"/>
                    <w:right w:val="single" w:sz="4" w:space="0" w:color="auto"/>
                  </w:tcBorders>
                  <w:vAlign w:val="center"/>
                  <w:hideMark/>
                </w:tcPr>
                <w:p w14:paraId="7705792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806FC4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1.304</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F0A1C7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2.086</w:t>
                  </w:r>
                </w:p>
              </w:tc>
              <w:tc>
                <w:tcPr>
                  <w:tcW w:w="931" w:type="dxa"/>
                  <w:tcBorders>
                    <w:top w:val="nil"/>
                    <w:left w:val="nil"/>
                    <w:bottom w:val="single" w:sz="4" w:space="0" w:color="auto"/>
                    <w:right w:val="single" w:sz="4" w:space="0" w:color="auto"/>
                  </w:tcBorders>
                  <w:shd w:val="clear" w:color="000000" w:fill="FFFFFF"/>
                  <w:noWrap/>
                  <w:vAlign w:val="bottom"/>
                  <w:hideMark/>
                </w:tcPr>
                <w:p w14:paraId="31F3032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2CCEE0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1,534236</w:t>
                  </w:r>
                </w:p>
              </w:tc>
              <w:tc>
                <w:tcPr>
                  <w:tcW w:w="952" w:type="dxa"/>
                  <w:tcBorders>
                    <w:top w:val="nil"/>
                    <w:left w:val="nil"/>
                    <w:bottom w:val="single" w:sz="4" w:space="0" w:color="auto"/>
                    <w:right w:val="single" w:sz="4" w:space="0" w:color="auto"/>
                  </w:tcBorders>
                  <w:shd w:val="clear" w:color="000000" w:fill="FFFFFF"/>
                  <w:noWrap/>
                  <w:vAlign w:val="bottom"/>
                  <w:hideMark/>
                </w:tcPr>
                <w:p w14:paraId="1AD4238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398,4658</w:t>
                  </w:r>
                </w:p>
              </w:tc>
            </w:tr>
            <w:tr w:rsidR="000D1BE3" w:rsidRPr="00F12DB9" w14:paraId="21B47AC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31F7CC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14(1)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A03CF9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003302</w:t>
                  </w:r>
                </w:p>
              </w:tc>
              <w:tc>
                <w:tcPr>
                  <w:tcW w:w="937" w:type="dxa"/>
                  <w:tcBorders>
                    <w:top w:val="nil"/>
                    <w:left w:val="nil"/>
                    <w:bottom w:val="single" w:sz="4" w:space="0" w:color="000000"/>
                    <w:right w:val="nil"/>
                  </w:tcBorders>
                  <w:shd w:val="clear" w:color="000000" w:fill="FFFFFF"/>
                  <w:vAlign w:val="center"/>
                  <w:hideMark/>
                </w:tcPr>
                <w:p w14:paraId="3F409FA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1.549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D3915B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2.119</w:t>
                  </w:r>
                </w:p>
              </w:tc>
              <w:tc>
                <w:tcPr>
                  <w:tcW w:w="931" w:type="dxa"/>
                  <w:tcBorders>
                    <w:top w:val="nil"/>
                    <w:left w:val="nil"/>
                    <w:bottom w:val="single" w:sz="4" w:space="0" w:color="auto"/>
                    <w:right w:val="single" w:sz="4" w:space="0" w:color="auto"/>
                  </w:tcBorders>
                  <w:shd w:val="clear" w:color="000000" w:fill="FFFFFF"/>
                  <w:noWrap/>
                  <w:vAlign w:val="bottom"/>
                  <w:hideMark/>
                </w:tcPr>
                <w:p w14:paraId="0203F89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D644EC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1,290795</w:t>
                  </w:r>
                </w:p>
              </w:tc>
              <w:tc>
                <w:tcPr>
                  <w:tcW w:w="952" w:type="dxa"/>
                  <w:tcBorders>
                    <w:top w:val="nil"/>
                    <w:left w:val="nil"/>
                    <w:bottom w:val="single" w:sz="4" w:space="0" w:color="auto"/>
                    <w:right w:val="single" w:sz="4" w:space="0" w:color="auto"/>
                  </w:tcBorders>
                  <w:shd w:val="clear" w:color="000000" w:fill="FFFFFF"/>
                  <w:noWrap/>
                  <w:vAlign w:val="bottom"/>
                  <w:hideMark/>
                </w:tcPr>
                <w:p w14:paraId="3C303D8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398,7092</w:t>
                  </w:r>
                </w:p>
              </w:tc>
            </w:tr>
            <w:tr w:rsidR="000D1BE3" w:rsidRPr="00F12DB9" w14:paraId="21505E5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3D6A98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14(2)</w:t>
                  </w:r>
                </w:p>
              </w:tc>
              <w:tc>
                <w:tcPr>
                  <w:tcW w:w="1080" w:type="dxa"/>
                  <w:vMerge/>
                  <w:tcBorders>
                    <w:top w:val="nil"/>
                    <w:left w:val="single" w:sz="4" w:space="0" w:color="auto"/>
                    <w:bottom w:val="single" w:sz="4" w:space="0" w:color="auto"/>
                    <w:right w:val="single" w:sz="4" w:space="0" w:color="auto"/>
                  </w:tcBorders>
                  <w:vAlign w:val="center"/>
                  <w:hideMark/>
                </w:tcPr>
                <w:p w14:paraId="7D32E207"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416310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1.035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2630D5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2.021</w:t>
                  </w:r>
                </w:p>
              </w:tc>
              <w:tc>
                <w:tcPr>
                  <w:tcW w:w="931" w:type="dxa"/>
                  <w:tcBorders>
                    <w:top w:val="nil"/>
                    <w:left w:val="nil"/>
                    <w:bottom w:val="single" w:sz="4" w:space="0" w:color="auto"/>
                    <w:right w:val="single" w:sz="4" w:space="0" w:color="auto"/>
                  </w:tcBorders>
                  <w:shd w:val="clear" w:color="000000" w:fill="FFFFFF"/>
                  <w:noWrap/>
                  <w:vAlign w:val="bottom"/>
                  <w:hideMark/>
                </w:tcPr>
                <w:p w14:paraId="2D03A6D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025211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1,932306</w:t>
                  </w:r>
                </w:p>
              </w:tc>
              <w:tc>
                <w:tcPr>
                  <w:tcW w:w="952" w:type="dxa"/>
                  <w:tcBorders>
                    <w:top w:val="nil"/>
                    <w:left w:val="nil"/>
                    <w:bottom w:val="single" w:sz="4" w:space="0" w:color="auto"/>
                    <w:right w:val="single" w:sz="4" w:space="0" w:color="auto"/>
                  </w:tcBorders>
                  <w:shd w:val="clear" w:color="000000" w:fill="FFFFFF"/>
                  <w:noWrap/>
                  <w:vAlign w:val="bottom"/>
                  <w:hideMark/>
                </w:tcPr>
                <w:p w14:paraId="2B74223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398,0677</w:t>
                  </w:r>
                </w:p>
              </w:tc>
            </w:tr>
            <w:tr w:rsidR="000D1BE3" w:rsidRPr="00F12DB9" w14:paraId="77BF941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33EE0E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14(3)</w:t>
                  </w:r>
                </w:p>
              </w:tc>
              <w:tc>
                <w:tcPr>
                  <w:tcW w:w="1080" w:type="dxa"/>
                  <w:vMerge/>
                  <w:tcBorders>
                    <w:top w:val="nil"/>
                    <w:left w:val="single" w:sz="4" w:space="0" w:color="auto"/>
                    <w:bottom w:val="single" w:sz="4" w:space="0" w:color="auto"/>
                    <w:right w:val="single" w:sz="4" w:space="0" w:color="auto"/>
                  </w:tcBorders>
                  <w:vAlign w:val="center"/>
                  <w:hideMark/>
                </w:tcPr>
                <w:p w14:paraId="3E45EBF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B79F62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1.370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0E4784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2.051</w:t>
                  </w:r>
                </w:p>
              </w:tc>
              <w:tc>
                <w:tcPr>
                  <w:tcW w:w="931" w:type="dxa"/>
                  <w:tcBorders>
                    <w:top w:val="nil"/>
                    <w:left w:val="nil"/>
                    <w:bottom w:val="single" w:sz="4" w:space="0" w:color="auto"/>
                    <w:right w:val="single" w:sz="4" w:space="0" w:color="auto"/>
                  </w:tcBorders>
                  <w:shd w:val="clear" w:color="000000" w:fill="FFFFFF"/>
                  <w:noWrap/>
                  <w:vAlign w:val="bottom"/>
                  <w:hideMark/>
                </w:tcPr>
                <w:p w14:paraId="47E7144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701FBD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1,459565</w:t>
                  </w:r>
                </w:p>
              </w:tc>
              <w:tc>
                <w:tcPr>
                  <w:tcW w:w="952" w:type="dxa"/>
                  <w:tcBorders>
                    <w:top w:val="nil"/>
                    <w:left w:val="nil"/>
                    <w:bottom w:val="single" w:sz="4" w:space="0" w:color="auto"/>
                    <w:right w:val="single" w:sz="4" w:space="0" w:color="auto"/>
                  </w:tcBorders>
                  <w:shd w:val="clear" w:color="000000" w:fill="FFFFFF"/>
                  <w:noWrap/>
                  <w:vAlign w:val="bottom"/>
                  <w:hideMark/>
                </w:tcPr>
                <w:p w14:paraId="7227B10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398,5404</w:t>
                  </w:r>
                </w:p>
              </w:tc>
            </w:tr>
            <w:tr w:rsidR="000D1BE3" w:rsidRPr="00F12DB9" w14:paraId="3ED9F36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BA2017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15(1)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11EFF7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000432</w:t>
                  </w:r>
                </w:p>
              </w:tc>
              <w:tc>
                <w:tcPr>
                  <w:tcW w:w="937" w:type="dxa"/>
                  <w:tcBorders>
                    <w:top w:val="nil"/>
                    <w:left w:val="nil"/>
                    <w:bottom w:val="single" w:sz="4" w:space="0" w:color="000000"/>
                    <w:right w:val="nil"/>
                  </w:tcBorders>
                  <w:shd w:val="clear" w:color="000000" w:fill="FFFFFF"/>
                  <w:vAlign w:val="center"/>
                  <w:hideMark/>
                </w:tcPr>
                <w:p w14:paraId="7D3BF5E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957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056D36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2.050</w:t>
                  </w:r>
                </w:p>
              </w:tc>
              <w:tc>
                <w:tcPr>
                  <w:tcW w:w="931" w:type="dxa"/>
                  <w:tcBorders>
                    <w:top w:val="nil"/>
                    <w:left w:val="nil"/>
                    <w:bottom w:val="single" w:sz="4" w:space="0" w:color="auto"/>
                    <w:right w:val="single" w:sz="4" w:space="0" w:color="auto"/>
                  </w:tcBorders>
                  <w:shd w:val="clear" w:color="000000" w:fill="FFFFFF"/>
                  <w:noWrap/>
                  <w:vAlign w:val="bottom"/>
                  <w:hideMark/>
                </w:tcPr>
                <w:p w14:paraId="1DF7E5F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A3DF14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2,089096</w:t>
                  </w:r>
                </w:p>
              </w:tc>
              <w:tc>
                <w:tcPr>
                  <w:tcW w:w="952" w:type="dxa"/>
                  <w:tcBorders>
                    <w:top w:val="nil"/>
                    <w:left w:val="nil"/>
                    <w:bottom w:val="single" w:sz="4" w:space="0" w:color="auto"/>
                    <w:right w:val="single" w:sz="4" w:space="0" w:color="auto"/>
                  </w:tcBorders>
                  <w:shd w:val="clear" w:color="000000" w:fill="FFFFFF"/>
                  <w:noWrap/>
                  <w:vAlign w:val="bottom"/>
                  <w:hideMark/>
                </w:tcPr>
                <w:p w14:paraId="455DE9A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397,9109</w:t>
                  </w:r>
                </w:p>
              </w:tc>
            </w:tr>
            <w:tr w:rsidR="000D1BE3" w:rsidRPr="00F12DB9" w14:paraId="4208449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A5C802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15(2)</w:t>
                  </w:r>
                </w:p>
              </w:tc>
              <w:tc>
                <w:tcPr>
                  <w:tcW w:w="1080" w:type="dxa"/>
                  <w:vMerge/>
                  <w:tcBorders>
                    <w:top w:val="nil"/>
                    <w:left w:val="single" w:sz="4" w:space="0" w:color="auto"/>
                    <w:bottom w:val="single" w:sz="4" w:space="0" w:color="auto"/>
                    <w:right w:val="single" w:sz="4" w:space="0" w:color="auto"/>
                  </w:tcBorders>
                  <w:vAlign w:val="center"/>
                  <w:hideMark/>
                </w:tcPr>
                <w:p w14:paraId="59AE278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930009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849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193C62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2.030</w:t>
                  </w:r>
                </w:p>
              </w:tc>
              <w:tc>
                <w:tcPr>
                  <w:tcW w:w="931" w:type="dxa"/>
                  <w:tcBorders>
                    <w:top w:val="nil"/>
                    <w:left w:val="nil"/>
                    <w:bottom w:val="single" w:sz="4" w:space="0" w:color="auto"/>
                    <w:right w:val="single" w:sz="4" w:space="0" w:color="auto"/>
                  </w:tcBorders>
                  <w:shd w:val="clear" w:color="000000" w:fill="FFFFFF"/>
                  <w:noWrap/>
                  <w:vAlign w:val="bottom"/>
                  <w:hideMark/>
                </w:tcPr>
                <w:p w14:paraId="6D256E1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FFDD48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2,356593</w:t>
                  </w:r>
                </w:p>
              </w:tc>
              <w:tc>
                <w:tcPr>
                  <w:tcW w:w="952" w:type="dxa"/>
                  <w:tcBorders>
                    <w:top w:val="nil"/>
                    <w:left w:val="nil"/>
                    <w:bottom w:val="single" w:sz="4" w:space="0" w:color="auto"/>
                    <w:right w:val="single" w:sz="4" w:space="0" w:color="auto"/>
                  </w:tcBorders>
                  <w:shd w:val="clear" w:color="000000" w:fill="FFFFFF"/>
                  <w:noWrap/>
                  <w:vAlign w:val="bottom"/>
                  <w:hideMark/>
                </w:tcPr>
                <w:p w14:paraId="57CF2D4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397,6434</w:t>
                  </w:r>
                </w:p>
              </w:tc>
            </w:tr>
            <w:tr w:rsidR="000D1BE3" w:rsidRPr="00F12DB9" w14:paraId="23F67DC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23C729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lastRenderedPageBreak/>
                    <w:t>15(3)</w:t>
                  </w:r>
                </w:p>
              </w:tc>
              <w:tc>
                <w:tcPr>
                  <w:tcW w:w="1080" w:type="dxa"/>
                  <w:vMerge/>
                  <w:tcBorders>
                    <w:top w:val="nil"/>
                    <w:left w:val="single" w:sz="4" w:space="0" w:color="auto"/>
                    <w:bottom w:val="single" w:sz="4" w:space="0" w:color="auto"/>
                    <w:right w:val="single" w:sz="4" w:space="0" w:color="auto"/>
                  </w:tcBorders>
                  <w:vAlign w:val="center"/>
                  <w:hideMark/>
                </w:tcPr>
                <w:p w14:paraId="74047F2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B8F619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777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69F0CD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2.173</w:t>
                  </w:r>
                </w:p>
              </w:tc>
              <w:tc>
                <w:tcPr>
                  <w:tcW w:w="931" w:type="dxa"/>
                  <w:tcBorders>
                    <w:top w:val="nil"/>
                    <w:left w:val="nil"/>
                    <w:bottom w:val="single" w:sz="4" w:space="0" w:color="auto"/>
                    <w:right w:val="single" w:sz="4" w:space="0" w:color="auto"/>
                  </w:tcBorders>
                  <w:shd w:val="clear" w:color="000000" w:fill="FFFFFF"/>
                  <w:noWrap/>
                  <w:vAlign w:val="bottom"/>
                  <w:hideMark/>
                </w:tcPr>
                <w:p w14:paraId="4EBD204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88BFAD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2,575464</w:t>
                  </w:r>
                </w:p>
              </w:tc>
              <w:tc>
                <w:tcPr>
                  <w:tcW w:w="952" w:type="dxa"/>
                  <w:tcBorders>
                    <w:top w:val="nil"/>
                    <w:left w:val="nil"/>
                    <w:bottom w:val="single" w:sz="4" w:space="0" w:color="auto"/>
                    <w:right w:val="single" w:sz="4" w:space="0" w:color="auto"/>
                  </w:tcBorders>
                  <w:shd w:val="clear" w:color="000000" w:fill="FFFFFF"/>
                  <w:noWrap/>
                  <w:vAlign w:val="bottom"/>
                  <w:hideMark/>
                </w:tcPr>
                <w:p w14:paraId="3D23DD8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397,4245</w:t>
                  </w:r>
                </w:p>
              </w:tc>
            </w:tr>
            <w:tr w:rsidR="000D1BE3" w:rsidRPr="00F12DB9" w14:paraId="09A0B097"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24501A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16(1)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C5E52B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020310</w:t>
                  </w:r>
                </w:p>
              </w:tc>
              <w:tc>
                <w:tcPr>
                  <w:tcW w:w="937" w:type="dxa"/>
                  <w:tcBorders>
                    <w:top w:val="nil"/>
                    <w:left w:val="nil"/>
                    <w:bottom w:val="single" w:sz="4" w:space="0" w:color="000000"/>
                    <w:right w:val="nil"/>
                  </w:tcBorders>
                  <w:shd w:val="clear" w:color="000000" w:fill="FFFFFF"/>
                  <w:vAlign w:val="center"/>
                  <w:hideMark/>
                </w:tcPr>
                <w:p w14:paraId="7999176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1.724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123458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2.056</w:t>
                  </w:r>
                </w:p>
              </w:tc>
              <w:tc>
                <w:tcPr>
                  <w:tcW w:w="931" w:type="dxa"/>
                  <w:tcBorders>
                    <w:top w:val="nil"/>
                    <w:left w:val="nil"/>
                    <w:bottom w:val="single" w:sz="4" w:space="0" w:color="auto"/>
                    <w:right w:val="single" w:sz="4" w:space="0" w:color="auto"/>
                  </w:tcBorders>
                  <w:shd w:val="clear" w:color="000000" w:fill="FFFFFF"/>
                  <w:noWrap/>
                  <w:vAlign w:val="bottom"/>
                  <w:hideMark/>
                </w:tcPr>
                <w:p w14:paraId="412FED3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6AB48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1,159869</w:t>
                  </w:r>
                </w:p>
              </w:tc>
              <w:tc>
                <w:tcPr>
                  <w:tcW w:w="952" w:type="dxa"/>
                  <w:tcBorders>
                    <w:top w:val="nil"/>
                    <w:left w:val="nil"/>
                    <w:bottom w:val="single" w:sz="4" w:space="0" w:color="auto"/>
                    <w:right w:val="single" w:sz="4" w:space="0" w:color="auto"/>
                  </w:tcBorders>
                  <w:shd w:val="clear" w:color="000000" w:fill="FFFFFF"/>
                  <w:noWrap/>
                  <w:vAlign w:val="bottom"/>
                  <w:hideMark/>
                </w:tcPr>
                <w:p w14:paraId="541375F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398,8401</w:t>
                  </w:r>
                </w:p>
              </w:tc>
            </w:tr>
            <w:tr w:rsidR="000D1BE3" w:rsidRPr="00F12DB9" w14:paraId="0776FB0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4A3450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16(2)</w:t>
                  </w:r>
                </w:p>
              </w:tc>
              <w:tc>
                <w:tcPr>
                  <w:tcW w:w="1080" w:type="dxa"/>
                  <w:vMerge/>
                  <w:tcBorders>
                    <w:top w:val="nil"/>
                    <w:left w:val="single" w:sz="4" w:space="0" w:color="auto"/>
                    <w:bottom w:val="single" w:sz="4" w:space="0" w:color="auto"/>
                    <w:right w:val="single" w:sz="4" w:space="0" w:color="auto"/>
                  </w:tcBorders>
                  <w:vAlign w:val="center"/>
                  <w:hideMark/>
                </w:tcPr>
                <w:p w14:paraId="369B216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85CADB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740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680AAF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2.022</w:t>
                  </w:r>
                </w:p>
              </w:tc>
              <w:tc>
                <w:tcPr>
                  <w:tcW w:w="931" w:type="dxa"/>
                  <w:tcBorders>
                    <w:top w:val="nil"/>
                    <w:left w:val="nil"/>
                    <w:bottom w:val="single" w:sz="4" w:space="0" w:color="auto"/>
                    <w:right w:val="single" w:sz="4" w:space="0" w:color="auto"/>
                  </w:tcBorders>
                  <w:shd w:val="clear" w:color="000000" w:fill="FFFFFF"/>
                  <w:noWrap/>
                  <w:vAlign w:val="bottom"/>
                  <w:hideMark/>
                </w:tcPr>
                <w:p w14:paraId="612B477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4610DC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2,701881</w:t>
                  </w:r>
                </w:p>
              </w:tc>
              <w:tc>
                <w:tcPr>
                  <w:tcW w:w="952" w:type="dxa"/>
                  <w:tcBorders>
                    <w:top w:val="nil"/>
                    <w:left w:val="nil"/>
                    <w:bottom w:val="single" w:sz="4" w:space="0" w:color="auto"/>
                    <w:right w:val="single" w:sz="4" w:space="0" w:color="auto"/>
                  </w:tcBorders>
                  <w:shd w:val="clear" w:color="000000" w:fill="FFFFFF"/>
                  <w:noWrap/>
                  <w:vAlign w:val="bottom"/>
                  <w:hideMark/>
                </w:tcPr>
                <w:p w14:paraId="2A5B311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397,2981</w:t>
                  </w:r>
                </w:p>
              </w:tc>
            </w:tr>
            <w:tr w:rsidR="000D1BE3" w:rsidRPr="00F12DB9" w14:paraId="2AC2F24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A87F8F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16(3)</w:t>
                  </w:r>
                </w:p>
              </w:tc>
              <w:tc>
                <w:tcPr>
                  <w:tcW w:w="1080" w:type="dxa"/>
                  <w:vMerge/>
                  <w:tcBorders>
                    <w:top w:val="nil"/>
                    <w:left w:val="single" w:sz="4" w:space="0" w:color="auto"/>
                    <w:bottom w:val="single" w:sz="4" w:space="0" w:color="auto"/>
                    <w:right w:val="single" w:sz="4" w:space="0" w:color="auto"/>
                  </w:tcBorders>
                  <w:vAlign w:val="center"/>
                  <w:hideMark/>
                </w:tcPr>
                <w:p w14:paraId="4D668D32"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243880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1.752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3C5B48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2.079</w:t>
                  </w:r>
                </w:p>
              </w:tc>
              <w:tc>
                <w:tcPr>
                  <w:tcW w:w="931" w:type="dxa"/>
                  <w:tcBorders>
                    <w:top w:val="nil"/>
                    <w:left w:val="nil"/>
                    <w:bottom w:val="single" w:sz="4" w:space="0" w:color="auto"/>
                    <w:right w:val="single" w:sz="4" w:space="0" w:color="auto"/>
                  </w:tcBorders>
                  <w:shd w:val="clear" w:color="000000" w:fill="FFFFFF"/>
                  <w:noWrap/>
                  <w:vAlign w:val="bottom"/>
                  <w:hideMark/>
                </w:tcPr>
                <w:p w14:paraId="72AC80E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EDB000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1,14143</w:t>
                  </w:r>
                </w:p>
              </w:tc>
              <w:tc>
                <w:tcPr>
                  <w:tcW w:w="952" w:type="dxa"/>
                  <w:tcBorders>
                    <w:top w:val="nil"/>
                    <w:left w:val="nil"/>
                    <w:bottom w:val="single" w:sz="4" w:space="0" w:color="auto"/>
                    <w:right w:val="single" w:sz="4" w:space="0" w:color="auto"/>
                  </w:tcBorders>
                  <w:shd w:val="clear" w:color="000000" w:fill="FFFFFF"/>
                  <w:noWrap/>
                  <w:vAlign w:val="bottom"/>
                  <w:hideMark/>
                </w:tcPr>
                <w:p w14:paraId="129CF72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398,8586</w:t>
                  </w:r>
                </w:p>
              </w:tc>
            </w:tr>
            <w:tr w:rsidR="000D1BE3" w:rsidRPr="00F12DB9" w14:paraId="562C4D2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3D6715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17(1)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4C678F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000761</w:t>
                  </w:r>
                </w:p>
              </w:tc>
              <w:tc>
                <w:tcPr>
                  <w:tcW w:w="937" w:type="dxa"/>
                  <w:tcBorders>
                    <w:top w:val="nil"/>
                    <w:left w:val="nil"/>
                    <w:bottom w:val="single" w:sz="4" w:space="0" w:color="000000"/>
                    <w:right w:val="nil"/>
                  </w:tcBorders>
                  <w:shd w:val="clear" w:color="000000" w:fill="FFFFFF"/>
                  <w:vAlign w:val="center"/>
                  <w:hideMark/>
                </w:tcPr>
                <w:p w14:paraId="6D1A455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830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3E3C0C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2.037</w:t>
                  </w:r>
                </w:p>
              </w:tc>
              <w:tc>
                <w:tcPr>
                  <w:tcW w:w="931" w:type="dxa"/>
                  <w:tcBorders>
                    <w:top w:val="nil"/>
                    <w:left w:val="nil"/>
                    <w:bottom w:val="single" w:sz="4" w:space="0" w:color="auto"/>
                    <w:right w:val="single" w:sz="4" w:space="0" w:color="auto"/>
                  </w:tcBorders>
                  <w:shd w:val="clear" w:color="000000" w:fill="FFFFFF"/>
                  <w:noWrap/>
                  <w:vAlign w:val="bottom"/>
                  <w:hideMark/>
                </w:tcPr>
                <w:p w14:paraId="73674A9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CA45FF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2,410568</w:t>
                  </w:r>
                </w:p>
              </w:tc>
              <w:tc>
                <w:tcPr>
                  <w:tcW w:w="952" w:type="dxa"/>
                  <w:tcBorders>
                    <w:top w:val="nil"/>
                    <w:left w:val="nil"/>
                    <w:bottom w:val="single" w:sz="4" w:space="0" w:color="auto"/>
                    <w:right w:val="single" w:sz="4" w:space="0" w:color="auto"/>
                  </w:tcBorders>
                  <w:shd w:val="clear" w:color="000000" w:fill="FFFFFF"/>
                  <w:noWrap/>
                  <w:vAlign w:val="bottom"/>
                  <w:hideMark/>
                </w:tcPr>
                <w:p w14:paraId="29023EB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397,5894</w:t>
                  </w:r>
                </w:p>
              </w:tc>
            </w:tr>
            <w:tr w:rsidR="000D1BE3" w:rsidRPr="00F12DB9" w14:paraId="51958EF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C9932E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17(2)</w:t>
                  </w:r>
                </w:p>
              </w:tc>
              <w:tc>
                <w:tcPr>
                  <w:tcW w:w="1080" w:type="dxa"/>
                  <w:vMerge/>
                  <w:tcBorders>
                    <w:top w:val="nil"/>
                    <w:left w:val="single" w:sz="4" w:space="0" w:color="auto"/>
                    <w:bottom w:val="single" w:sz="4" w:space="0" w:color="000000"/>
                    <w:right w:val="single" w:sz="4" w:space="0" w:color="auto"/>
                  </w:tcBorders>
                  <w:vAlign w:val="center"/>
                  <w:hideMark/>
                </w:tcPr>
                <w:p w14:paraId="1C4392C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763A11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1.084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428727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1.957</w:t>
                  </w:r>
                </w:p>
              </w:tc>
              <w:tc>
                <w:tcPr>
                  <w:tcW w:w="931" w:type="dxa"/>
                  <w:tcBorders>
                    <w:top w:val="nil"/>
                    <w:left w:val="nil"/>
                    <w:bottom w:val="single" w:sz="4" w:space="0" w:color="auto"/>
                    <w:right w:val="single" w:sz="4" w:space="0" w:color="auto"/>
                  </w:tcBorders>
                  <w:shd w:val="clear" w:color="000000" w:fill="FFFFFF"/>
                  <w:noWrap/>
                  <w:vAlign w:val="bottom"/>
                  <w:hideMark/>
                </w:tcPr>
                <w:p w14:paraId="4EBBD0B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641D63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1,844644</w:t>
                  </w:r>
                </w:p>
              </w:tc>
              <w:tc>
                <w:tcPr>
                  <w:tcW w:w="952" w:type="dxa"/>
                  <w:tcBorders>
                    <w:top w:val="nil"/>
                    <w:left w:val="nil"/>
                    <w:bottom w:val="single" w:sz="4" w:space="0" w:color="auto"/>
                    <w:right w:val="single" w:sz="4" w:space="0" w:color="auto"/>
                  </w:tcBorders>
                  <w:shd w:val="clear" w:color="000000" w:fill="FFFFFF"/>
                  <w:noWrap/>
                  <w:vAlign w:val="bottom"/>
                  <w:hideMark/>
                </w:tcPr>
                <w:p w14:paraId="76C3D37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398,1554</w:t>
                  </w:r>
                </w:p>
              </w:tc>
            </w:tr>
            <w:tr w:rsidR="000D1BE3" w:rsidRPr="00F12DB9" w14:paraId="4676DC37"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19AA63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17(3)</w:t>
                  </w:r>
                </w:p>
              </w:tc>
              <w:tc>
                <w:tcPr>
                  <w:tcW w:w="1080" w:type="dxa"/>
                  <w:vMerge/>
                  <w:tcBorders>
                    <w:top w:val="nil"/>
                    <w:left w:val="single" w:sz="4" w:space="0" w:color="auto"/>
                    <w:bottom w:val="single" w:sz="4" w:space="0" w:color="000000"/>
                    <w:right w:val="single" w:sz="4" w:space="0" w:color="auto"/>
                  </w:tcBorders>
                  <w:vAlign w:val="center"/>
                  <w:hideMark/>
                </w:tcPr>
                <w:p w14:paraId="54E7A24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549B2B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1.932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75B164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2.067</w:t>
                  </w:r>
                </w:p>
              </w:tc>
              <w:tc>
                <w:tcPr>
                  <w:tcW w:w="931" w:type="dxa"/>
                  <w:tcBorders>
                    <w:top w:val="nil"/>
                    <w:left w:val="nil"/>
                    <w:bottom w:val="single" w:sz="4" w:space="0" w:color="auto"/>
                    <w:right w:val="single" w:sz="4" w:space="0" w:color="auto"/>
                  </w:tcBorders>
                  <w:shd w:val="clear" w:color="000000" w:fill="FFFFFF"/>
                  <w:noWrap/>
                  <w:vAlign w:val="bottom"/>
                  <w:hideMark/>
                </w:tcPr>
                <w:p w14:paraId="4C71F01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A15785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1,035405</w:t>
                  </w:r>
                </w:p>
              </w:tc>
              <w:tc>
                <w:tcPr>
                  <w:tcW w:w="952" w:type="dxa"/>
                  <w:tcBorders>
                    <w:top w:val="nil"/>
                    <w:left w:val="nil"/>
                    <w:bottom w:val="single" w:sz="4" w:space="0" w:color="auto"/>
                    <w:right w:val="single" w:sz="4" w:space="0" w:color="auto"/>
                  </w:tcBorders>
                  <w:shd w:val="clear" w:color="000000" w:fill="FFFFFF"/>
                  <w:noWrap/>
                  <w:vAlign w:val="bottom"/>
                  <w:hideMark/>
                </w:tcPr>
                <w:p w14:paraId="34B608A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398,9646</w:t>
                  </w:r>
                </w:p>
              </w:tc>
            </w:tr>
            <w:tr w:rsidR="000D1BE3" w:rsidRPr="00F12DB9" w14:paraId="728EA30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8EAF2E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18(1)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874BE3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000437</w:t>
                  </w:r>
                </w:p>
              </w:tc>
              <w:tc>
                <w:tcPr>
                  <w:tcW w:w="937" w:type="dxa"/>
                  <w:tcBorders>
                    <w:top w:val="nil"/>
                    <w:left w:val="nil"/>
                    <w:bottom w:val="single" w:sz="4" w:space="0" w:color="000000"/>
                    <w:right w:val="nil"/>
                  </w:tcBorders>
                  <w:shd w:val="clear" w:color="000000" w:fill="FFFFFF"/>
                  <w:vAlign w:val="center"/>
                  <w:hideMark/>
                </w:tcPr>
                <w:p w14:paraId="41B11B7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558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27790E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2.032</w:t>
                  </w:r>
                </w:p>
              </w:tc>
              <w:tc>
                <w:tcPr>
                  <w:tcW w:w="931" w:type="dxa"/>
                  <w:tcBorders>
                    <w:top w:val="nil"/>
                    <w:left w:val="nil"/>
                    <w:bottom w:val="single" w:sz="4" w:space="0" w:color="auto"/>
                    <w:right w:val="single" w:sz="4" w:space="0" w:color="auto"/>
                  </w:tcBorders>
                  <w:shd w:val="clear" w:color="000000" w:fill="FFFFFF"/>
                  <w:noWrap/>
                  <w:vAlign w:val="bottom"/>
                  <w:hideMark/>
                </w:tcPr>
                <w:p w14:paraId="7FFDC9B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631A59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3,584576</w:t>
                  </w:r>
                </w:p>
              </w:tc>
              <w:tc>
                <w:tcPr>
                  <w:tcW w:w="952" w:type="dxa"/>
                  <w:tcBorders>
                    <w:top w:val="nil"/>
                    <w:left w:val="nil"/>
                    <w:bottom w:val="single" w:sz="4" w:space="0" w:color="auto"/>
                    <w:right w:val="single" w:sz="4" w:space="0" w:color="auto"/>
                  </w:tcBorders>
                  <w:shd w:val="clear" w:color="000000" w:fill="FFFFFF"/>
                  <w:noWrap/>
                  <w:vAlign w:val="bottom"/>
                  <w:hideMark/>
                </w:tcPr>
                <w:p w14:paraId="79A964D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396,4154</w:t>
                  </w:r>
                </w:p>
              </w:tc>
            </w:tr>
            <w:tr w:rsidR="000D1BE3" w:rsidRPr="00F12DB9" w14:paraId="7FB2C0D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5107D5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18(2)</w:t>
                  </w:r>
                </w:p>
              </w:tc>
              <w:tc>
                <w:tcPr>
                  <w:tcW w:w="1080" w:type="dxa"/>
                  <w:vMerge/>
                  <w:tcBorders>
                    <w:top w:val="nil"/>
                    <w:left w:val="single" w:sz="4" w:space="0" w:color="auto"/>
                    <w:bottom w:val="single" w:sz="4" w:space="0" w:color="000000"/>
                    <w:right w:val="single" w:sz="4" w:space="0" w:color="auto"/>
                  </w:tcBorders>
                  <w:vAlign w:val="center"/>
                  <w:hideMark/>
                </w:tcPr>
                <w:p w14:paraId="44A51E97"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D93523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480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7C6974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1.907</w:t>
                  </w:r>
                </w:p>
              </w:tc>
              <w:tc>
                <w:tcPr>
                  <w:tcW w:w="931" w:type="dxa"/>
                  <w:tcBorders>
                    <w:top w:val="nil"/>
                    <w:left w:val="nil"/>
                    <w:bottom w:val="single" w:sz="4" w:space="0" w:color="auto"/>
                    <w:right w:val="single" w:sz="4" w:space="0" w:color="auto"/>
                  </w:tcBorders>
                  <w:shd w:val="clear" w:color="000000" w:fill="FFFFFF"/>
                  <w:noWrap/>
                  <w:vAlign w:val="bottom"/>
                  <w:hideMark/>
                </w:tcPr>
                <w:p w14:paraId="48A70DB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BC6B7F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4,163475</w:t>
                  </w:r>
                </w:p>
              </w:tc>
              <w:tc>
                <w:tcPr>
                  <w:tcW w:w="952" w:type="dxa"/>
                  <w:tcBorders>
                    <w:top w:val="nil"/>
                    <w:left w:val="nil"/>
                    <w:bottom w:val="single" w:sz="4" w:space="0" w:color="auto"/>
                    <w:right w:val="single" w:sz="4" w:space="0" w:color="auto"/>
                  </w:tcBorders>
                  <w:shd w:val="clear" w:color="000000" w:fill="FFFFFF"/>
                  <w:noWrap/>
                  <w:vAlign w:val="bottom"/>
                  <w:hideMark/>
                </w:tcPr>
                <w:p w14:paraId="218B7FC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395,8365</w:t>
                  </w:r>
                </w:p>
              </w:tc>
            </w:tr>
            <w:tr w:rsidR="000D1BE3" w:rsidRPr="00F12DB9" w14:paraId="671F687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79D3BD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18(3)</w:t>
                  </w:r>
                </w:p>
              </w:tc>
              <w:tc>
                <w:tcPr>
                  <w:tcW w:w="1080" w:type="dxa"/>
                  <w:vMerge/>
                  <w:tcBorders>
                    <w:top w:val="nil"/>
                    <w:left w:val="single" w:sz="4" w:space="0" w:color="auto"/>
                    <w:bottom w:val="single" w:sz="4" w:space="0" w:color="000000"/>
                    <w:right w:val="single" w:sz="4" w:space="0" w:color="auto"/>
                  </w:tcBorders>
                  <w:vAlign w:val="center"/>
                  <w:hideMark/>
                </w:tcPr>
                <w:p w14:paraId="360CABD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F29856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999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6EF13D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2.087</w:t>
                  </w:r>
                </w:p>
              </w:tc>
              <w:tc>
                <w:tcPr>
                  <w:tcW w:w="931" w:type="dxa"/>
                  <w:tcBorders>
                    <w:top w:val="nil"/>
                    <w:left w:val="nil"/>
                    <w:bottom w:val="single" w:sz="4" w:space="0" w:color="auto"/>
                    <w:right w:val="single" w:sz="4" w:space="0" w:color="auto"/>
                  </w:tcBorders>
                  <w:shd w:val="clear" w:color="000000" w:fill="FFFFFF"/>
                  <w:noWrap/>
                  <w:vAlign w:val="bottom"/>
                  <w:hideMark/>
                </w:tcPr>
                <w:p w14:paraId="6CD8CFA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4A354D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2,001289</w:t>
                  </w:r>
                </w:p>
              </w:tc>
              <w:tc>
                <w:tcPr>
                  <w:tcW w:w="952" w:type="dxa"/>
                  <w:tcBorders>
                    <w:top w:val="nil"/>
                    <w:left w:val="nil"/>
                    <w:bottom w:val="single" w:sz="4" w:space="0" w:color="auto"/>
                    <w:right w:val="single" w:sz="4" w:space="0" w:color="auto"/>
                  </w:tcBorders>
                  <w:shd w:val="clear" w:color="000000" w:fill="FFFFFF"/>
                  <w:noWrap/>
                  <w:vAlign w:val="bottom"/>
                  <w:hideMark/>
                </w:tcPr>
                <w:p w14:paraId="18FAC33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397,9987</w:t>
                  </w:r>
                </w:p>
              </w:tc>
            </w:tr>
            <w:tr w:rsidR="000D1BE3" w:rsidRPr="00F12DB9" w14:paraId="0CFDAAF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AF7C7D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19(1)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EBA73C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052570</w:t>
                  </w:r>
                </w:p>
              </w:tc>
              <w:tc>
                <w:tcPr>
                  <w:tcW w:w="937" w:type="dxa"/>
                  <w:tcBorders>
                    <w:top w:val="nil"/>
                    <w:left w:val="nil"/>
                    <w:bottom w:val="single" w:sz="4" w:space="0" w:color="000000"/>
                    <w:right w:val="nil"/>
                  </w:tcBorders>
                  <w:shd w:val="clear" w:color="000000" w:fill="FFFFFF"/>
                  <w:vAlign w:val="center"/>
                  <w:hideMark/>
                </w:tcPr>
                <w:p w14:paraId="61F93A2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513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138598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2.007</w:t>
                  </w:r>
                </w:p>
              </w:tc>
              <w:tc>
                <w:tcPr>
                  <w:tcW w:w="931" w:type="dxa"/>
                  <w:tcBorders>
                    <w:top w:val="nil"/>
                    <w:left w:val="nil"/>
                    <w:bottom w:val="single" w:sz="4" w:space="0" w:color="auto"/>
                    <w:right w:val="single" w:sz="4" w:space="0" w:color="auto"/>
                  </w:tcBorders>
                  <w:shd w:val="clear" w:color="000000" w:fill="FFFFFF"/>
                  <w:noWrap/>
                  <w:vAlign w:val="bottom"/>
                  <w:hideMark/>
                </w:tcPr>
                <w:p w14:paraId="59CFAA2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EC025D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3,898803</w:t>
                  </w:r>
                </w:p>
              </w:tc>
              <w:tc>
                <w:tcPr>
                  <w:tcW w:w="952" w:type="dxa"/>
                  <w:tcBorders>
                    <w:top w:val="nil"/>
                    <w:left w:val="nil"/>
                    <w:bottom w:val="single" w:sz="4" w:space="0" w:color="auto"/>
                    <w:right w:val="single" w:sz="4" w:space="0" w:color="auto"/>
                  </w:tcBorders>
                  <w:shd w:val="clear" w:color="000000" w:fill="FFFFFF"/>
                  <w:noWrap/>
                  <w:vAlign w:val="bottom"/>
                  <w:hideMark/>
                </w:tcPr>
                <w:p w14:paraId="7C776F8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396,1012</w:t>
                  </w:r>
                </w:p>
              </w:tc>
            </w:tr>
            <w:tr w:rsidR="000D1BE3" w:rsidRPr="00F12DB9" w14:paraId="6E3ABB2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A9580F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19(2)</w:t>
                  </w:r>
                </w:p>
              </w:tc>
              <w:tc>
                <w:tcPr>
                  <w:tcW w:w="1080" w:type="dxa"/>
                  <w:vMerge/>
                  <w:tcBorders>
                    <w:top w:val="nil"/>
                    <w:left w:val="single" w:sz="4" w:space="0" w:color="auto"/>
                    <w:bottom w:val="single" w:sz="4" w:space="0" w:color="000000"/>
                    <w:right w:val="single" w:sz="4" w:space="0" w:color="auto"/>
                  </w:tcBorders>
                  <w:vAlign w:val="center"/>
                  <w:hideMark/>
                </w:tcPr>
                <w:p w14:paraId="5480F0B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19ED7C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377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5C88B1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2.008</w:t>
                  </w:r>
                </w:p>
              </w:tc>
              <w:tc>
                <w:tcPr>
                  <w:tcW w:w="931" w:type="dxa"/>
                  <w:tcBorders>
                    <w:top w:val="nil"/>
                    <w:left w:val="nil"/>
                    <w:bottom w:val="single" w:sz="4" w:space="0" w:color="auto"/>
                    <w:right w:val="single" w:sz="4" w:space="0" w:color="auto"/>
                  </w:tcBorders>
                  <w:shd w:val="clear" w:color="000000" w:fill="FFFFFF"/>
                  <w:noWrap/>
                  <w:vAlign w:val="bottom"/>
                  <w:hideMark/>
                </w:tcPr>
                <w:p w14:paraId="298DBC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D8F6DF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5,307475</w:t>
                  </w:r>
                </w:p>
              </w:tc>
              <w:tc>
                <w:tcPr>
                  <w:tcW w:w="952" w:type="dxa"/>
                  <w:tcBorders>
                    <w:top w:val="nil"/>
                    <w:left w:val="nil"/>
                    <w:bottom w:val="single" w:sz="4" w:space="0" w:color="auto"/>
                    <w:right w:val="single" w:sz="4" w:space="0" w:color="auto"/>
                  </w:tcBorders>
                  <w:shd w:val="clear" w:color="000000" w:fill="FFFFFF"/>
                  <w:noWrap/>
                  <w:vAlign w:val="bottom"/>
                  <w:hideMark/>
                </w:tcPr>
                <w:p w14:paraId="427A708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394,6925</w:t>
                  </w:r>
                </w:p>
              </w:tc>
            </w:tr>
            <w:tr w:rsidR="000D1BE3" w:rsidRPr="00F12DB9" w14:paraId="098B377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E2BEE5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19(3)</w:t>
                  </w:r>
                </w:p>
              </w:tc>
              <w:tc>
                <w:tcPr>
                  <w:tcW w:w="1080" w:type="dxa"/>
                  <w:vMerge/>
                  <w:tcBorders>
                    <w:top w:val="nil"/>
                    <w:left w:val="single" w:sz="4" w:space="0" w:color="auto"/>
                    <w:bottom w:val="single" w:sz="4" w:space="0" w:color="000000"/>
                    <w:right w:val="single" w:sz="4" w:space="0" w:color="auto"/>
                  </w:tcBorders>
                  <w:vAlign w:val="center"/>
                  <w:hideMark/>
                </w:tcPr>
                <w:p w14:paraId="56643C07"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E5FB501"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911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8AFC6C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2.033</w:t>
                  </w:r>
                </w:p>
              </w:tc>
              <w:tc>
                <w:tcPr>
                  <w:tcW w:w="931" w:type="dxa"/>
                  <w:tcBorders>
                    <w:top w:val="nil"/>
                    <w:left w:val="nil"/>
                    <w:bottom w:val="single" w:sz="4" w:space="0" w:color="auto"/>
                    <w:right w:val="single" w:sz="4" w:space="0" w:color="auto"/>
                  </w:tcBorders>
                  <w:shd w:val="clear" w:color="000000" w:fill="FFFFFF"/>
                  <w:noWrap/>
                  <w:vAlign w:val="bottom"/>
                  <w:hideMark/>
                </w:tcPr>
                <w:p w14:paraId="2A686FF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39D3E9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2,194749</w:t>
                  </w:r>
                </w:p>
              </w:tc>
              <w:tc>
                <w:tcPr>
                  <w:tcW w:w="952" w:type="dxa"/>
                  <w:tcBorders>
                    <w:top w:val="nil"/>
                    <w:left w:val="nil"/>
                    <w:bottom w:val="single" w:sz="4" w:space="0" w:color="auto"/>
                    <w:right w:val="single" w:sz="4" w:space="0" w:color="auto"/>
                  </w:tcBorders>
                  <w:shd w:val="clear" w:color="000000" w:fill="FFFFFF"/>
                  <w:noWrap/>
                  <w:vAlign w:val="bottom"/>
                  <w:hideMark/>
                </w:tcPr>
                <w:p w14:paraId="4277D09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397,8053</w:t>
                  </w:r>
                </w:p>
              </w:tc>
            </w:tr>
            <w:tr w:rsidR="000D1BE3" w:rsidRPr="00F12DB9" w14:paraId="2D5ED6D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CDB593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20(1)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5FAB1C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007872</w:t>
                  </w:r>
                </w:p>
              </w:tc>
              <w:tc>
                <w:tcPr>
                  <w:tcW w:w="937" w:type="dxa"/>
                  <w:tcBorders>
                    <w:top w:val="nil"/>
                    <w:left w:val="nil"/>
                    <w:bottom w:val="single" w:sz="4" w:space="0" w:color="000000"/>
                    <w:right w:val="nil"/>
                  </w:tcBorders>
                  <w:shd w:val="clear" w:color="000000" w:fill="FFFFFF"/>
                  <w:vAlign w:val="center"/>
                  <w:hideMark/>
                </w:tcPr>
                <w:p w14:paraId="3D820EF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309.073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185932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2.005</w:t>
                  </w:r>
                </w:p>
              </w:tc>
              <w:tc>
                <w:tcPr>
                  <w:tcW w:w="931" w:type="dxa"/>
                  <w:tcBorders>
                    <w:top w:val="nil"/>
                    <w:left w:val="nil"/>
                    <w:bottom w:val="single" w:sz="4" w:space="0" w:color="auto"/>
                    <w:right w:val="single" w:sz="4" w:space="0" w:color="auto"/>
                  </w:tcBorders>
                  <w:shd w:val="clear" w:color="000000" w:fill="FFFFFF"/>
                  <w:noWrap/>
                  <w:vAlign w:val="bottom"/>
                  <w:hideMark/>
                </w:tcPr>
                <w:p w14:paraId="3C6BA63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8D59F9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0,006471</w:t>
                  </w:r>
                </w:p>
              </w:tc>
              <w:tc>
                <w:tcPr>
                  <w:tcW w:w="952" w:type="dxa"/>
                  <w:tcBorders>
                    <w:top w:val="nil"/>
                    <w:left w:val="nil"/>
                    <w:bottom w:val="single" w:sz="4" w:space="0" w:color="auto"/>
                    <w:right w:val="single" w:sz="4" w:space="0" w:color="auto"/>
                  </w:tcBorders>
                  <w:shd w:val="clear" w:color="000000" w:fill="FFFFFF"/>
                  <w:noWrap/>
                  <w:vAlign w:val="bottom"/>
                  <w:hideMark/>
                </w:tcPr>
                <w:p w14:paraId="06595D5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399,9935</w:t>
                  </w:r>
                </w:p>
              </w:tc>
            </w:tr>
            <w:tr w:rsidR="000D1BE3" w:rsidRPr="00F12DB9" w14:paraId="7A67C9E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A6559E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20(2)</w:t>
                  </w:r>
                </w:p>
              </w:tc>
              <w:tc>
                <w:tcPr>
                  <w:tcW w:w="1080" w:type="dxa"/>
                  <w:vMerge/>
                  <w:tcBorders>
                    <w:top w:val="nil"/>
                    <w:left w:val="single" w:sz="4" w:space="0" w:color="auto"/>
                    <w:bottom w:val="single" w:sz="4" w:space="0" w:color="000000"/>
                    <w:right w:val="single" w:sz="4" w:space="0" w:color="auto"/>
                  </w:tcBorders>
                  <w:vAlign w:val="center"/>
                  <w:hideMark/>
                </w:tcPr>
                <w:p w14:paraId="0D363A80"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46EFC9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725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0DD209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1.987</w:t>
                  </w:r>
                </w:p>
              </w:tc>
              <w:tc>
                <w:tcPr>
                  <w:tcW w:w="931" w:type="dxa"/>
                  <w:tcBorders>
                    <w:top w:val="nil"/>
                    <w:left w:val="nil"/>
                    <w:bottom w:val="single" w:sz="4" w:space="0" w:color="auto"/>
                    <w:right w:val="single" w:sz="4" w:space="0" w:color="auto"/>
                  </w:tcBorders>
                  <w:shd w:val="clear" w:color="000000" w:fill="FFFFFF"/>
                  <w:noWrap/>
                  <w:vAlign w:val="bottom"/>
                  <w:hideMark/>
                </w:tcPr>
                <w:p w14:paraId="1E393FA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54C36A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2,759176</w:t>
                  </w:r>
                </w:p>
              </w:tc>
              <w:tc>
                <w:tcPr>
                  <w:tcW w:w="952" w:type="dxa"/>
                  <w:tcBorders>
                    <w:top w:val="nil"/>
                    <w:left w:val="nil"/>
                    <w:bottom w:val="single" w:sz="4" w:space="0" w:color="auto"/>
                    <w:right w:val="single" w:sz="4" w:space="0" w:color="auto"/>
                  </w:tcBorders>
                  <w:shd w:val="clear" w:color="000000" w:fill="FFFFFF"/>
                  <w:noWrap/>
                  <w:vAlign w:val="bottom"/>
                  <w:hideMark/>
                </w:tcPr>
                <w:p w14:paraId="27DA3D2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397,2408</w:t>
                  </w:r>
                </w:p>
              </w:tc>
            </w:tr>
            <w:tr w:rsidR="000D1BE3" w:rsidRPr="00F12DB9" w14:paraId="253F46A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AB924C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20(3)</w:t>
                  </w:r>
                </w:p>
              </w:tc>
              <w:tc>
                <w:tcPr>
                  <w:tcW w:w="1080" w:type="dxa"/>
                  <w:vMerge/>
                  <w:tcBorders>
                    <w:top w:val="nil"/>
                    <w:left w:val="single" w:sz="4" w:space="0" w:color="auto"/>
                    <w:bottom w:val="single" w:sz="4" w:space="0" w:color="000000"/>
                    <w:right w:val="single" w:sz="4" w:space="0" w:color="auto"/>
                  </w:tcBorders>
                  <w:vAlign w:val="center"/>
                  <w:hideMark/>
                </w:tcPr>
                <w:p w14:paraId="2BC5480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A69FF8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461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F7BB71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2.030</w:t>
                  </w:r>
                </w:p>
              </w:tc>
              <w:tc>
                <w:tcPr>
                  <w:tcW w:w="931" w:type="dxa"/>
                  <w:tcBorders>
                    <w:top w:val="nil"/>
                    <w:left w:val="nil"/>
                    <w:bottom w:val="single" w:sz="4" w:space="0" w:color="auto"/>
                    <w:right w:val="single" w:sz="4" w:space="0" w:color="auto"/>
                  </w:tcBorders>
                  <w:shd w:val="clear" w:color="000000" w:fill="FFFFFF"/>
                  <w:noWrap/>
                  <w:vAlign w:val="bottom"/>
                  <w:hideMark/>
                </w:tcPr>
                <w:p w14:paraId="282C45F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585400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4,337275</w:t>
                  </w:r>
                </w:p>
              </w:tc>
              <w:tc>
                <w:tcPr>
                  <w:tcW w:w="952" w:type="dxa"/>
                  <w:tcBorders>
                    <w:top w:val="nil"/>
                    <w:left w:val="nil"/>
                    <w:bottom w:val="single" w:sz="4" w:space="0" w:color="auto"/>
                    <w:right w:val="single" w:sz="4" w:space="0" w:color="auto"/>
                  </w:tcBorders>
                  <w:shd w:val="clear" w:color="000000" w:fill="FFFFFF"/>
                  <w:noWrap/>
                  <w:vAlign w:val="bottom"/>
                  <w:hideMark/>
                </w:tcPr>
                <w:p w14:paraId="23F5BC2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395,6627</w:t>
                  </w:r>
                </w:p>
              </w:tc>
            </w:tr>
            <w:tr w:rsidR="000D1BE3" w:rsidRPr="00F12DB9" w14:paraId="065A682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78680D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21(1)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E0A4BF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000322</w:t>
                  </w:r>
                </w:p>
              </w:tc>
              <w:tc>
                <w:tcPr>
                  <w:tcW w:w="937" w:type="dxa"/>
                  <w:tcBorders>
                    <w:top w:val="nil"/>
                    <w:left w:val="nil"/>
                    <w:bottom w:val="single" w:sz="4" w:space="0" w:color="000000"/>
                    <w:right w:val="nil"/>
                  </w:tcBorders>
                  <w:shd w:val="clear" w:color="000000" w:fill="FFFFFF"/>
                  <w:vAlign w:val="center"/>
                  <w:hideMark/>
                </w:tcPr>
                <w:p w14:paraId="7C12217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735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E9ADC6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1.980</w:t>
                  </w:r>
                </w:p>
              </w:tc>
              <w:tc>
                <w:tcPr>
                  <w:tcW w:w="931" w:type="dxa"/>
                  <w:tcBorders>
                    <w:top w:val="nil"/>
                    <w:left w:val="nil"/>
                    <w:bottom w:val="single" w:sz="4" w:space="0" w:color="auto"/>
                    <w:right w:val="single" w:sz="4" w:space="0" w:color="auto"/>
                  </w:tcBorders>
                  <w:shd w:val="clear" w:color="000000" w:fill="FFFFFF"/>
                  <w:noWrap/>
                  <w:vAlign w:val="bottom"/>
                  <w:hideMark/>
                </w:tcPr>
                <w:p w14:paraId="76060CC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125BC7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2,72277</w:t>
                  </w:r>
                </w:p>
              </w:tc>
              <w:tc>
                <w:tcPr>
                  <w:tcW w:w="952" w:type="dxa"/>
                  <w:tcBorders>
                    <w:top w:val="nil"/>
                    <w:left w:val="nil"/>
                    <w:bottom w:val="single" w:sz="4" w:space="0" w:color="auto"/>
                    <w:right w:val="single" w:sz="4" w:space="0" w:color="auto"/>
                  </w:tcBorders>
                  <w:shd w:val="clear" w:color="000000" w:fill="FFFFFF"/>
                  <w:noWrap/>
                  <w:vAlign w:val="bottom"/>
                  <w:hideMark/>
                </w:tcPr>
                <w:p w14:paraId="7FBCBAE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397,2772</w:t>
                  </w:r>
                </w:p>
              </w:tc>
            </w:tr>
            <w:tr w:rsidR="000D1BE3" w:rsidRPr="00F12DB9" w14:paraId="75FD8EB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559E04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21(2)</w:t>
                  </w:r>
                </w:p>
              </w:tc>
              <w:tc>
                <w:tcPr>
                  <w:tcW w:w="1080" w:type="dxa"/>
                  <w:vMerge/>
                  <w:tcBorders>
                    <w:top w:val="nil"/>
                    <w:left w:val="single" w:sz="4" w:space="0" w:color="auto"/>
                    <w:bottom w:val="single" w:sz="4" w:space="0" w:color="auto"/>
                    <w:right w:val="single" w:sz="4" w:space="0" w:color="auto"/>
                  </w:tcBorders>
                  <w:vAlign w:val="center"/>
                  <w:hideMark/>
                </w:tcPr>
                <w:p w14:paraId="73FCF9C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B070AC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2.452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8364DA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1.997</w:t>
                  </w:r>
                </w:p>
              </w:tc>
              <w:tc>
                <w:tcPr>
                  <w:tcW w:w="931" w:type="dxa"/>
                  <w:tcBorders>
                    <w:top w:val="nil"/>
                    <w:left w:val="nil"/>
                    <w:bottom w:val="single" w:sz="4" w:space="0" w:color="auto"/>
                    <w:right w:val="single" w:sz="4" w:space="0" w:color="auto"/>
                  </w:tcBorders>
                  <w:shd w:val="clear" w:color="000000" w:fill="FFFFFF"/>
                  <w:noWrap/>
                  <w:vAlign w:val="bottom"/>
                  <w:hideMark/>
                </w:tcPr>
                <w:p w14:paraId="064D470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DAA7EB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0,815688</w:t>
                  </w:r>
                </w:p>
              </w:tc>
              <w:tc>
                <w:tcPr>
                  <w:tcW w:w="952" w:type="dxa"/>
                  <w:tcBorders>
                    <w:top w:val="nil"/>
                    <w:left w:val="nil"/>
                    <w:bottom w:val="single" w:sz="4" w:space="0" w:color="auto"/>
                    <w:right w:val="single" w:sz="4" w:space="0" w:color="auto"/>
                  </w:tcBorders>
                  <w:shd w:val="clear" w:color="000000" w:fill="FFFFFF"/>
                  <w:noWrap/>
                  <w:vAlign w:val="bottom"/>
                  <w:hideMark/>
                </w:tcPr>
                <w:p w14:paraId="70CCA5B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399,1843</w:t>
                  </w:r>
                </w:p>
              </w:tc>
            </w:tr>
            <w:tr w:rsidR="000D1BE3" w:rsidRPr="00F12DB9" w14:paraId="70C656D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B59798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21(3)</w:t>
                  </w:r>
                </w:p>
              </w:tc>
              <w:tc>
                <w:tcPr>
                  <w:tcW w:w="1080" w:type="dxa"/>
                  <w:vMerge/>
                  <w:tcBorders>
                    <w:top w:val="nil"/>
                    <w:left w:val="single" w:sz="4" w:space="0" w:color="auto"/>
                    <w:bottom w:val="single" w:sz="4" w:space="0" w:color="auto"/>
                    <w:right w:val="single" w:sz="4" w:space="0" w:color="auto"/>
                  </w:tcBorders>
                  <w:vAlign w:val="center"/>
                  <w:hideMark/>
                </w:tcPr>
                <w:p w14:paraId="5297B83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182C1B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1.625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04F4C7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2.124</w:t>
                  </w:r>
                </w:p>
              </w:tc>
              <w:tc>
                <w:tcPr>
                  <w:tcW w:w="931" w:type="dxa"/>
                  <w:tcBorders>
                    <w:top w:val="nil"/>
                    <w:left w:val="nil"/>
                    <w:bottom w:val="single" w:sz="4" w:space="0" w:color="auto"/>
                    <w:right w:val="single" w:sz="4" w:space="0" w:color="auto"/>
                  </w:tcBorders>
                  <w:shd w:val="clear" w:color="000000" w:fill="FFFFFF"/>
                  <w:noWrap/>
                  <w:vAlign w:val="bottom"/>
                  <w:hideMark/>
                </w:tcPr>
                <w:p w14:paraId="6D367FF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ED94E0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1,230709</w:t>
                  </w:r>
                </w:p>
              </w:tc>
              <w:tc>
                <w:tcPr>
                  <w:tcW w:w="952" w:type="dxa"/>
                  <w:tcBorders>
                    <w:top w:val="nil"/>
                    <w:left w:val="nil"/>
                    <w:bottom w:val="single" w:sz="4" w:space="0" w:color="auto"/>
                    <w:right w:val="single" w:sz="4" w:space="0" w:color="auto"/>
                  </w:tcBorders>
                  <w:shd w:val="clear" w:color="000000" w:fill="FFFFFF"/>
                  <w:noWrap/>
                  <w:vAlign w:val="bottom"/>
                  <w:hideMark/>
                </w:tcPr>
                <w:p w14:paraId="5192334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398,7693</w:t>
                  </w:r>
                </w:p>
              </w:tc>
            </w:tr>
            <w:tr w:rsidR="000D1BE3" w:rsidRPr="00F12DB9" w14:paraId="09F7D6A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3FDDEA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22(1)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D538C3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051351</w:t>
                  </w:r>
                </w:p>
              </w:tc>
              <w:tc>
                <w:tcPr>
                  <w:tcW w:w="937" w:type="dxa"/>
                  <w:tcBorders>
                    <w:top w:val="nil"/>
                    <w:left w:val="nil"/>
                    <w:bottom w:val="single" w:sz="4" w:space="0" w:color="000000"/>
                    <w:right w:val="nil"/>
                  </w:tcBorders>
                  <w:shd w:val="clear" w:color="000000" w:fill="FFFFFF"/>
                  <w:vAlign w:val="center"/>
                  <w:hideMark/>
                </w:tcPr>
                <w:p w14:paraId="4936711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320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89C92A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1.883</w:t>
                  </w:r>
                </w:p>
              </w:tc>
              <w:tc>
                <w:tcPr>
                  <w:tcW w:w="931" w:type="dxa"/>
                  <w:tcBorders>
                    <w:top w:val="nil"/>
                    <w:left w:val="nil"/>
                    <w:bottom w:val="single" w:sz="4" w:space="0" w:color="auto"/>
                    <w:right w:val="single" w:sz="4" w:space="0" w:color="auto"/>
                  </w:tcBorders>
                  <w:shd w:val="clear" w:color="000000" w:fill="FFFFFF"/>
                  <w:noWrap/>
                  <w:vAlign w:val="bottom"/>
                  <w:hideMark/>
                </w:tcPr>
                <w:p w14:paraId="39B23B8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5A35CE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6,240892</w:t>
                  </w:r>
                </w:p>
              </w:tc>
              <w:tc>
                <w:tcPr>
                  <w:tcW w:w="952" w:type="dxa"/>
                  <w:tcBorders>
                    <w:top w:val="nil"/>
                    <w:left w:val="nil"/>
                    <w:bottom w:val="single" w:sz="4" w:space="0" w:color="auto"/>
                    <w:right w:val="single" w:sz="4" w:space="0" w:color="auto"/>
                  </w:tcBorders>
                  <w:shd w:val="clear" w:color="000000" w:fill="FFFFFF"/>
                  <w:noWrap/>
                  <w:vAlign w:val="bottom"/>
                  <w:hideMark/>
                </w:tcPr>
                <w:p w14:paraId="672ED03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393,7591</w:t>
                  </w:r>
                </w:p>
              </w:tc>
            </w:tr>
            <w:tr w:rsidR="000D1BE3" w:rsidRPr="00F12DB9" w14:paraId="43D61A9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3F3AA3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22(2)</w:t>
                  </w:r>
                </w:p>
              </w:tc>
              <w:tc>
                <w:tcPr>
                  <w:tcW w:w="1080" w:type="dxa"/>
                  <w:vMerge/>
                  <w:tcBorders>
                    <w:top w:val="nil"/>
                    <w:left w:val="single" w:sz="4" w:space="0" w:color="auto"/>
                    <w:bottom w:val="single" w:sz="4" w:space="0" w:color="auto"/>
                    <w:right w:val="single" w:sz="4" w:space="0" w:color="auto"/>
                  </w:tcBorders>
                  <w:vAlign w:val="center"/>
                  <w:hideMark/>
                </w:tcPr>
                <w:p w14:paraId="35D644D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81AE64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1.096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B0148A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2.063</w:t>
                  </w:r>
                </w:p>
              </w:tc>
              <w:tc>
                <w:tcPr>
                  <w:tcW w:w="931" w:type="dxa"/>
                  <w:tcBorders>
                    <w:top w:val="nil"/>
                    <w:left w:val="nil"/>
                    <w:bottom w:val="single" w:sz="4" w:space="0" w:color="auto"/>
                    <w:right w:val="single" w:sz="4" w:space="0" w:color="auto"/>
                  </w:tcBorders>
                  <w:shd w:val="clear" w:color="000000" w:fill="FFFFFF"/>
                  <w:noWrap/>
                  <w:vAlign w:val="bottom"/>
                  <w:hideMark/>
                </w:tcPr>
                <w:p w14:paraId="3B4BEE5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B02DBF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1,82414</w:t>
                  </w:r>
                </w:p>
              </w:tc>
              <w:tc>
                <w:tcPr>
                  <w:tcW w:w="952" w:type="dxa"/>
                  <w:tcBorders>
                    <w:top w:val="nil"/>
                    <w:left w:val="nil"/>
                    <w:bottom w:val="single" w:sz="4" w:space="0" w:color="auto"/>
                    <w:right w:val="single" w:sz="4" w:space="0" w:color="auto"/>
                  </w:tcBorders>
                  <w:shd w:val="clear" w:color="000000" w:fill="FFFFFF"/>
                  <w:noWrap/>
                  <w:vAlign w:val="bottom"/>
                  <w:hideMark/>
                </w:tcPr>
                <w:p w14:paraId="67BC74B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398,1759</w:t>
                  </w:r>
                </w:p>
              </w:tc>
            </w:tr>
            <w:tr w:rsidR="000D1BE3" w:rsidRPr="00F12DB9" w14:paraId="274C094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7C7271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22(3)</w:t>
                  </w:r>
                </w:p>
              </w:tc>
              <w:tc>
                <w:tcPr>
                  <w:tcW w:w="1080" w:type="dxa"/>
                  <w:vMerge/>
                  <w:tcBorders>
                    <w:top w:val="nil"/>
                    <w:left w:val="single" w:sz="4" w:space="0" w:color="auto"/>
                    <w:bottom w:val="single" w:sz="4" w:space="0" w:color="auto"/>
                    <w:right w:val="single" w:sz="4" w:space="0" w:color="auto"/>
                  </w:tcBorders>
                  <w:vAlign w:val="center"/>
                  <w:hideMark/>
                </w:tcPr>
                <w:p w14:paraId="7E32759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0D6077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DE8F90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1.963</w:t>
                  </w:r>
                </w:p>
              </w:tc>
              <w:tc>
                <w:tcPr>
                  <w:tcW w:w="931" w:type="dxa"/>
                  <w:tcBorders>
                    <w:top w:val="nil"/>
                    <w:left w:val="nil"/>
                    <w:bottom w:val="single" w:sz="4" w:space="0" w:color="auto"/>
                    <w:right w:val="single" w:sz="4" w:space="0" w:color="auto"/>
                  </w:tcBorders>
                  <w:shd w:val="clear" w:color="000000" w:fill="FFFFFF"/>
                  <w:noWrap/>
                  <w:vAlign w:val="bottom"/>
                  <w:hideMark/>
                </w:tcPr>
                <w:p w14:paraId="4DA6868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200</w:t>
                  </w:r>
                </w:p>
              </w:tc>
              <w:tc>
                <w:tcPr>
                  <w:tcW w:w="952" w:type="dxa"/>
                  <w:tcBorders>
                    <w:top w:val="nil"/>
                    <w:left w:val="nil"/>
                    <w:bottom w:val="single" w:sz="4" w:space="0" w:color="auto"/>
                    <w:right w:val="single" w:sz="4" w:space="0" w:color="auto"/>
                  </w:tcBorders>
                  <w:shd w:val="clear" w:color="000000" w:fill="FFFFFF"/>
                  <w:noWrap/>
                  <w:vAlign w:val="bottom"/>
                  <w:hideMark/>
                </w:tcPr>
                <w:p w14:paraId="088445C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8,748983</w:t>
                  </w:r>
                </w:p>
              </w:tc>
              <w:tc>
                <w:tcPr>
                  <w:tcW w:w="952" w:type="dxa"/>
                  <w:tcBorders>
                    <w:top w:val="nil"/>
                    <w:left w:val="nil"/>
                    <w:bottom w:val="single" w:sz="4" w:space="0" w:color="auto"/>
                    <w:right w:val="single" w:sz="4" w:space="0" w:color="auto"/>
                  </w:tcBorders>
                  <w:shd w:val="clear" w:color="000000" w:fill="FFFFFF"/>
                  <w:noWrap/>
                  <w:vAlign w:val="bottom"/>
                  <w:hideMark/>
                </w:tcPr>
                <w:p w14:paraId="5575E7D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191,251</w:t>
                  </w:r>
                </w:p>
              </w:tc>
            </w:tr>
            <w:tr w:rsidR="000D1BE3" w:rsidRPr="00F12DB9" w14:paraId="3443254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B0DEC4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23(1)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02D10D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003231</w:t>
                  </w:r>
                </w:p>
              </w:tc>
              <w:tc>
                <w:tcPr>
                  <w:tcW w:w="937" w:type="dxa"/>
                  <w:tcBorders>
                    <w:top w:val="nil"/>
                    <w:left w:val="nil"/>
                    <w:bottom w:val="single" w:sz="4" w:space="0" w:color="000000"/>
                    <w:right w:val="nil"/>
                  </w:tcBorders>
                  <w:shd w:val="clear" w:color="000000" w:fill="FFFFFF"/>
                  <w:vAlign w:val="center"/>
                  <w:hideMark/>
                </w:tcPr>
                <w:p w14:paraId="6BEBEDC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2.302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50DFE2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2.106</w:t>
                  </w:r>
                </w:p>
              </w:tc>
              <w:tc>
                <w:tcPr>
                  <w:tcW w:w="931" w:type="dxa"/>
                  <w:tcBorders>
                    <w:top w:val="nil"/>
                    <w:left w:val="nil"/>
                    <w:bottom w:val="single" w:sz="4" w:space="0" w:color="auto"/>
                    <w:right w:val="single" w:sz="4" w:space="0" w:color="auto"/>
                  </w:tcBorders>
                  <w:shd w:val="clear" w:color="000000" w:fill="FFFFFF"/>
                  <w:noWrap/>
                  <w:vAlign w:val="bottom"/>
                  <w:hideMark/>
                </w:tcPr>
                <w:p w14:paraId="14DBF89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5DD355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0,868691</w:t>
                  </w:r>
                </w:p>
              </w:tc>
              <w:tc>
                <w:tcPr>
                  <w:tcW w:w="952" w:type="dxa"/>
                  <w:tcBorders>
                    <w:top w:val="nil"/>
                    <w:left w:val="nil"/>
                    <w:bottom w:val="single" w:sz="4" w:space="0" w:color="auto"/>
                    <w:right w:val="single" w:sz="4" w:space="0" w:color="auto"/>
                  </w:tcBorders>
                  <w:shd w:val="clear" w:color="000000" w:fill="FFFFFF"/>
                  <w:noWrap/>
                  <w:vAlign w:val="bottom"/>
                  <w:hideMark/>
                </w:tcPr>
                <w:p w14:paraId="22550F9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399,1313</w:t>
                  </w:r>
                </w:p>
              </w:tc>
            </w:tr>
            <w:tr w:rsidR="000D1BE3" w:rsidRPr="00F12DB9" w14:paraId="3B7E3C2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EF9514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23(2)</w:t>
                  </w:r>
                </w:p>
              </w:tc>
              <w:tc>
                <w:tcPr>
                  <w:tcW w:w="1080" w:type="dxa"/>
                  <w:vMerge/>
                  <w:tcBorders>
                    <w:top w:val="nil"/>
                    <w:left w:val="single" w:sz="4" w:space="0" w:color="auto"/>
                    <w:bottom w:val="single" w:sz="4" w:space="0" w:color="auto"/>
                    <w:right w:val="single" w:sz="4" w:space="0" w:color="auto"/>
                  </w:tcBorders>
                  <w:vAlign w:val="center"/>
                  <w:hideMark/>
                </w:tcPr>
                <w:p w14:paraId="0DB01E1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87FE1A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978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D018AF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2.102</w:t>
                  </w:r>
                </w:p>
              </w:tc>
              <w:tc>
                <w:tcPr>
                  <w:tcW w:w="931" w:type="dxa"/>
                  <w:tcBorders>
                    <w:top w:val="nil"/>
                    <w:left w:val="nil"/>
                    <w:bottom w:val="single" w:sz="4" w:space="0" w:color="auto"/>
                    <w:right w:val="single" w:sz="4" w:space="0" w:color="auto"/>
                  </w:tcBorders>
                  <w:shd w:val="clear" w:color="000000" w:fill="FFFFFF"/>
                  <w:noWrap/>
                  <w:vAlign w:val="bottom"/>
                  <w:hideMark/>
                </w:tcPr>
                <w:p w14:paraId="5F3C9C1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33C017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2,04434</w:t>
                  </w:r>
                </w:p>
              </w:tc>
              <w:tc>
                <w:tcPr>
                  <w:tcW w:w="952" w:type="dxa"/>
                  <w:tcBorders>
                    <w:top w:val="nil"/>
                    <w:left w:val="nil"/>
                    <w:bottom w:val="single" w:sz="4" w:space="0" w:color="auto"/>
                    <w:right w:val="single" w:sz="4" w:space="0" w:color="auto"/>
                  </w:tcBorders>
                  <w:shd w:val="clear" w:color="000000" w:fill="FFFFFF"/>
                  <w:noWrap/>
                  <w:vAlign w:val="bottom"/>
                  <w:hideMark/>
                </w:tcPr>
                <w:p w14:paraId="2010B1B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397,9557</w:t>
                  </w:r>
                </w:p>
              </w:tc>
            </w:tr>
            <w:tr w:rsidR="000D1BE3" w:rsidRPr="00F12DB9" w14:paraId="2D3929E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4D778D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23(3)</w:t>
                  </w:r>
                </w:p>
              </w:tc>
              <w:tc>
                <w:tcPr>
                  <w:tcW w:w="1080" w:type="dxa"/>
                  <w:vMerge/>
                  <w:tcBorders>
                    <w:top w:val="nil"/>
                    <w:left w:val="single" w:sz="4" w:space="0" w:color="auto"/>
                    <w:bottom w:val="single" w:sz="4" w:space="0" w:color="auto"/>
                    <w:right w:val="single" w:sz="4" w:space="0" w:color="auto"/>
                  </w:tcBorders>
                  <w:vAlign w:val="center"/>
                  <w:hideMark/>
                </w:tcPr>
                <w:p w14:paraId="0944B36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BA3D08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866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683E83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2.076</w:t>
                  </w:r>
                </w:p>
              </w:tc>
              <w:tc>
                <w:tcPr>
                  <w:tcW w:w="931" w:type="dxa"/>
                  <w:tcBorders>
                    <w:top w:val="nil"/>
                    <w:left w:val="nil"/>
                    <w:bottom w:val="single" w:sz="4" w:space="0" w:color="auto"/>
                    <w:right w:val="single" w:sz="4" w:space="0" w:color="auto"/>
                  </w:tcBorders>
                  <w:shd w:val="clear" w:color="000000" w:fill="FFFFFF"/>
                  <w:noWrap/>
                  <w:vAlign w:val="bottom"/>
                  <w:hideMark/>
                </w:tcPr>
                <w:p w14:paraId="4D716F8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3CFB80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2,309832</w:t>
                  </w:r>
                </w:p>
              </w:tc>
              <w:tc>
                <w:tcPr>
                  <w:tcW w:w="952" w:type="dxa"/>
                  <w:tcBorders>
                    <w:top w:val="nil"/>
                    <w:left w:val="nil"/>
                    <w:bottom w:val="single" w:sz="4" w:space="0" w:color="auto"/>
                    <w:right w:val="single" w:sz="4" w:space="0" w:color="auto"/>
                  </w:tcBorders>
                  <w:shd w:val="clear" w:color="000000" w:fill="FFFFFF"/>
                  <w:noWrap/>
                  <w:vAlign w:val="bottom"/>
                  <w:hideMark/>
                </w:tcPr>
                <w:p w14:paraId="22D3AA4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397,6902</w:t>
                  </w:r>
                </w:p>
              </w:tc>
            </w:tr>
            <w:tr w:rsidR="000D1BE3" w:rsidRPr="00F12DB9" w14:paraId="321592B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50A872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24(1)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FEE8D2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052746</w:t>
                  </w:r>
                </w:p>
              </w:tc>
              <w:tc>
                <w:tcPr>
                  <w:tcW w:w="937" w:type="dxa"/>
                  <w:tcBorders>
                    <w:top w:val="nil"/>
                    <w:left w:val="nil"/>
                    <w:bottom w:val="single" w:sz="4" w:space="0" w:color="000000"/>
                    <w:right w:val="nil"/>
                  </w:tcBorders>
                  <w:shd w:val="clear" w:color="000000" w:fill="FFFFFF"/>
                  <w:vAlign w:val="center"/>
                  <w:hideMark/>
                </w:tcPr>
                <w:p w14:paraId="7DAAB3D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2.177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8C122E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2.103</w:t>
                  </w:r>
                </w:p>
              </w:tc>
              <w:tc>
                <w:tcPr>
                  <w:tcW w:w="931" w:type="dxa"/>
                  <w:tcBorders>
                    <w:top w:val="nil"/>
                    <w:left w:val="nil"/>
                    <w:bottom w:val="single" w:sz="4" w:space="0" w:color="auto"/>
                    <w:right w:val="single" w:sz="4" w:space="0" w:color="auto"/>
                  </w:tcBorders>
                  <w:shd w:val="clear" w:color="000000" w:fill="FFFFFF"/>
                  <w:noWrap/>
                  <w:vAlign w:val="bottom"/>
                  <w:hideMark/>
                </w:tcPr>
                <w:p w14:paraId="4463F65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9EF4BD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0,918736</w:t>
                  </w:r>
                </w:p>
              </w:tc>
              <w:tc>
                <w:tcPr>
                  <w:tcW w:w="952" w:type="dxa"/>
                  <w:tcBorders>
                    <w:top w:val="nil"/>
                    <w:left w:val="nil"/>
                    <w:bottom w:val="single" w:sz="4" w:space="0" w:color="auto"/>
                    <w:right w:val="single" w:sz="4" w:space="0" w:color="auto"/>
                  </w:tcBorders>
                  <w:shd w:val="clear" w:color="000000" w:fill="FFFFFF"/>
                  <w:noWrap/>
                  <w:vAlign w:val="bottom"/>
                  <w:hideMark/>
                </w:tcPr>
                <w:p w14:paraId="7C3C585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399,0813</w:t>
                  </w:r>
                </w:p>
              </w:tc>
            </w:tr>
            <w:tr w:rsidR="000D1BE3" w:rsidRPr="00F12DB9" w14:paraId="160D37E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0A953A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24(2)</w:t>
                  </w:r>
                </w:p>
              </w:tc>
              <w:tc>
                <w:tcPr>
                  <w:tcW w:w="1080" w:type="dxa"/>
                  <w:vMerge/>
                  <w:tcBorders>
                    <w:top w:val="nil"/>
                    <w:left w:val="single" w:sz="4" w:space="0" w:color="auto"/>
                    <w:bottom w:val="single" w:sz="4" w:space="0" w:color="auto"/>
                    <w:right w:val="single" w:sz="4" w:space="0" w:color="auto"/>
                  </w:tcBorders>
                  <w:vAlign w:val="center"/>
                  <w:hideMark/>
                </w:tcPr>
                <w:p w14:paraId="7AFB5F8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88D5FF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1.212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2A67D1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2.027</w:t>
                  </w:r>
                </w:p>
              </w:tc>
              <w:tc>
                <w:tcPr>
                  <w:tcW w:w="931" w:type="dxa"/>
                  <w:tcBorders>
                    <w:top w:val="nil"/>
                    <w:left w:val="nil"/>
                    <w:bottom w:val="single" w:sz="4" w:space="0" w:color="auto"/>
                    <w:right w:val="single" w:sz="4" w:space="0" w:color="auto"/>
                  </w:tcBorders>
                  <w:shd w:val="clear" w:color="000000" w:fill="FFFFFF"/>
                  <w:noWrap/>
                  <w:vAlign w:val="bottom"/>
                  <w:hideMark/>
                </w:tcPr>
                <w:p w14:paraId="48199B5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9695D7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1,649804</w:t>
                  </w:r>
                </w:p>
              </w:tc>
              <w:tc>
                <w:tcPr>
                  <w:tcW w:w="952" w:type="dxa"/>
                  <w:tcBorders>
                    <w:top w:val="nil"/>
                    <w:left w:val="nil"/>
                    <w:bottom w:val="single" w:sz="4" w:space="0" w:color="auto"/>
                    <w:right w:val="single" w:sz="4" w:space="0" w:color="auto"/>
                  </w:tcBorders>
                  <w:shd w:val="clear" w:color="000000" w:fill="FFFFFF"/>
                  <w:noWrap/>
                  <w:vAlign w:val="bottom"/>
                  <w:hideMark/>
                </w:tcPr>
                <w:p w14:paraId="7A331DD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398,3502</w:t>
                  </w:r>
                </w:p>
              </w:tc>
            </w:tr>
            <w:tr w:rsidR="000D1BE3" w:rsidRPr="00F12DB9" w14:paraId="7F78BCC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42718C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24(3)</w:t>
                  </w:r>
                </w:p>
              </w:tc>
              <w:tc>
                <w:tcPr>
                  <w:tcW w:w="1080" w:type="dxa"/>
                  <w:vMerge/>
                  <w:tcBorders>
                    <w:top w:val="nil"/>
                    <w:left w:val="single" w:sz="4" w:space="0" w:color="auto"/>
                    <w:bottom w:val="single" w:sz="4" w:space="0" w:color="auto"/>
                    <w:right w:val="single" w:sz="4" w:space="0" w:color="auto"/>
                  </w:tcBorders>
                  <w:vAlign w:val="center"/>
                  <w:hideMark/>
                </w:tcPr>
                <w:p w14:paraId="3AEF2F90"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5007EE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2.072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F114AB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2.107</w:t>
                  </w:r>
                </w:p>
              </w:tc>
              <w:tc>
                <w:tcPr>
                  <w:tcW w:w="931" w:type="dxa"/>
                  <w:tcBorders>
                    <w:top w:val="nil"/>
                    <w:left w:val="nil"/>
                    <w:bottom w:val="single" w:sz="4" w:space="0" w:color="auto"/>
                    <w:right w:val="single" w:sz="4" w:space="0" w:color="auto"/>
                  </w:tcBorders>
                  <w:shd w:val="clear" w:color="000000" w:fill="FFFFFF"/>
                  <w:noWrap/>
                  <w:vAlign w:val="bottom"/>
                  <w:hideMark/>
                </w:tcPr>
                <w:p w14:paraId="556C56C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849D35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0,965404</w:t>
                  </w:r>
                </w:p>
              </w:tc>
              <w:tc>
                <w:tcPr>
                  <w:tcW w:w="952" w:type="dxa"/>
                  <w:tcBorders>
                    <w:top w:val="nil"/>
                    <w:left w:val="nil"/>
                    <w:bottom w:val="single" w:sz="4" w:space="0" w:color="auto"/>
                    <w:right w:val="single" w:sz="4" w:space="0" w:color="auto"/>
                  </w:tcBorders>
                  <w:shd w:val="clear" w:color="000000" w:fill="FFFFFF"/>
                  <w:noWrap/>
                  <w:vAlign w:val="bottom"/>
                  <w:hideMark/>
                </w:tcPr>
                <w:p w14:paraId="033E135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399,0346</w:t>
                  </w:r>
                </w:p>
              </w:tc>
            </w:tr>
            <w:tr w:rsidR="000D1BE3" w:rsidRPr="00F12DB9" w14:paraId="602E990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5F020A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25(1)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820795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000177</w:t>
                  </w:r>
                </w:p>
              </w:tc>
              <w:tc>
                <w:tcPr>
                  <w:tcW w:w="937" w:type="dxa"/>
                  <w:tcBorders>
                    <w:top w:val="nil"/>
                    <w:left w:val="nil"/>
                    <w:bottom w:val="single" w:sz="4" w:space="0" w:color="000000"/>
                    <w:right w:val="nil"/>
                  </w:tcBorders>
                  <w:shd w:val="clear" w:color="000000" w:fill="FFFFFF"/>
                  <w:vAlign w:val="center"/>
                  <w:hideMark/>
                </w:tcPr>
                <w:p w14:paraId="10DC931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735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903BD1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2.065</w:t>
                  </w:r>
                </w:p>
              </w:tc>
              <w:tc>
                <w:tcPr>
                  <w:tcW w:w="931" w:type="dxa"/>
                  <w:tcBorders>
                    <w:top w:val="nil"/>
                    <w:left w:val="nil"/>
                    <w:bottom w:val="single" w:sz="4" w:space="0" w:color="auto"/>
                    <w:right w:val="single" w:sz="4" w:space="0" w:color="auto"/>
                  </w:tcBorders>
                  <w:shd w:val="clear" w:color="000000" w:fill="FFFFFF"/>
                  <w:noWrap/>
                  <w:vAlign w:val="bottom"/>
                  <w:hideMark/>
                </w:tcPr>
                <w:p w14:paraId="1F79C5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DA4C2D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2,719875</w:t>
                  </w:r>
                </w:p>
              </w:tc>
              <w:tc>
                <w:tcPr>
                  <w:tcW w:w="952" w:type="dxa"/>
                  <w:tcBorders>
                    <w:top w:val="nil"/>
                    <w:left w:val="nil"/>
                    <w:bottom w:val="single" w:sz="4" w:space="0" w:color="auto"/>
                    <w:right w:val="single" w:sz="4" w:space="0" w:color="auto"/>
                  </w:tcBorders>
                  <w:shd w:val="clear" w:color="000000" w:fill="FFFFFF"/>
                  <w:noWrap/>
                  <w:vAlign w:val="bottom"/>
                  <w:hideMark/>
                </w:tcPr>
                <w:p w14:paraId="54D3E61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397,2801</w:t>
                  </w:r>
                </w:p>
              </w:tc>
            </w:tr>
            <w:tr w:rsidR="000D1BE3" w:rsidRPr="00F12DB9" w14:paraId="6050540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6B0B25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25(2)</w:t>
                  </w:r>
                </w:p>
              </w:tc>
              <w:tc>
                <w:tcPr>
                  <w:tcW w:w="1080" w:type="dxa"/>
                  <w:vMerge/>
                  <w:tcBorders>
                    <w:top w:val="nil"/>
                    <w:left w:val="single" w:sz="4" w:space="0" w:color="auto"/>
                    <w:bottom w:val="single" w:sz="4" w:space="0" w:color="000000"/>
                    <w:right w:val="single" w:sz="4" w:space="0" w:color="auto"/>
                  </w:tcBorders>
                  <w:vAlign w:val="center"/>
                  <w:hideMark/>
                </w:tcPr>
                <w:p w14:paraId="73B6EB40"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B6BFE3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1.755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905847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2.102</w:t>
                  </w:r>
                </w:p>
              </w:tc>
              <w:tc>
                <w:tcPr>
                  <w:tcW w:w="931" w:type="dxa"/>
                  <w:tcBorders>
                    <w:top w:val="nil"/>
                    <w:left w:val="nil"/>
                    <w:bottom w:val="single" w:sz="4" w:space="0" w:color="auto"/>
                    <w:right w:val="single" w:sz="4" w:space="0" w:color="auto"/>
                  </w:tcBorders>
                  <w:shd w:val="clear" w:color="000000" w:fill="FFFFFF"/>
                  <w:noWrap/>
                  <w:vAlign w:val="bottom"/>
                  <w:hideMark/>
                </w:tcPr>
                <w:p w14:paraId="33B6967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EB6AAD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1,139497</w:t>
                  </w:r>
                </w:p>
              </w:tc>
              <w:tc>
                <w:tcPr>
                  <w:tcW w:w="952" w:type="dxa"/>
                  <w:tcBorders>
                    <w:top w:val="nil"/>
                    <w:left w:val="nil"/>
                    <w:bottom w:val="single" w:sz="4" w:space="0" w:color="auto"/>
                    <w:right w:val="single" w:sz="4" w:space="0" w:color="auto"/>
                  </w:tcBorders>
                  <w:shd w:val="clear" w:color="000000" w:fill="FFFFFF"/>
                  <w:noWrap/>
                  <w:vAlign w:val="bottom"/>
                  <w:hideMark/>
                </w:tcPr>
                <w:p w14:paraId="40C4FDF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398,8605</w:t>
                  </w:r>
                </w:p>
              </w:tc>
            </w:tr>
            <w:tr w:rsidR="000D1BE3" w:rsidRPr="00F12DB9" w14:paraId="33A2988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4B4AC8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25(3)</w:t>
                  </w:r>
                </w:p>
              </w:tc>
              <w:tc>
                <w:tcPr>
                  <w:tcW w:w="1080" w:type="dxa"/>
                  <w:vMerge/>
                  <w:tcBorders>
                    <w:top w:val="nil"/>
                    <w:left w:val="single" w:sz="4" w:space="0" w:color="auto"/>
                    <w:bottom w:val="single" w:sz="4" w:space="0" w:color="000000"/>
                    <w:right w:val="single" w:sz="4" w:space="0" w:color="auto"/>
                  </w:tcBorders>
                  <w:vAlign w:val="center"/>
                  <w:hideMark/>
                </w:tcPr>
                <w:p w14:paraId="224C311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003AB4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 </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7CE829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 </w:t>
                  </w:r>
                </w:p>
              </w:tc>
              <w:tc>
                <w:tcPr>
                  <w:tcW w:w="931" w:type="dxa"/>
                  <w:tcBorders>
                    <w:top w:val="nil"/>
                    <w:left w:val="nil"/>
                    <w:bottom w:val="single" w:sz="4" w:space="0" w:color="auto"/>
                    <w:right w:val="single" w:sz="4" w:space="0" w:color="auto"/>
                  </w:tcBorders>
                  <w:shd w:val="clear" w:color="000000" w:fill="FFFFFF"/>
                  <w:noWrap/>
                  <w:vAlign w:val="bottom"/>
                  <w:hideMark/>
                </w:tcPr>
                <w:p w14:paraId="1873718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 </w:t>
                  </w:r>
                </w:p>
              </w:tc>
              <w:tc>
                <w:tcPr>
                  <w:tcW w:w="952" w:type="dxa"/>
                  <w:tcBorders>
                    <w:top w:val="nil"/>
                    <w:left w:val="nil"/>
                    <w:bottom w:val="single" w:sz="4" w:space="0" w:color="auto"/>
                    <w:right w:val="single" w:sz="4" w:space="0" w:color="auto"/>
                  </w:tcBorders>
                  <w:shd w:val="clear" w:color="000000" w:fill="FFFFFF"/>
                  <w:noWrap/>
                  <w:vAlign w:val="bottom"/>
                  <w:hideMark/>
                </w:tcPr>
                <w:p w14:paraId="1FD7301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 </w:t>
                  </w:r>
                </w:p>
              </w:tc>
              <w:tc>
                <w:tcPr>
                  <w:tcW w:w="952" w:type="dxa"/>
                  <w:tcBorders>
                    <w:top w:val="nil"/>
                    <w:left w:val="nil"/>
                    <w:bottom w:val="single" w:sz="4" w:space="0" w:color="auto"/>
                    <w:right w:val="single" w:sz="4" w:space="0" w:color="auto"/>
                  </w:tcBorders>
                  <w:shd w:val="clear" w:color="000000" w:fill="FFFFFF"/>
                  <w:noWrap/>
                  <w:vAlign w:val="bottom"/>
                  <w:hideMark/>
                </w:tcPr>
                <w:p w14:paraId="1D5DD43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 </w:t>
                  </w:r>
                </w:p>
              </w:tc>
            </w:tr>
            <w:tr w:rsidR="000D1BE3" w:rsidRPr="00F12DB9" w14:paraId="37A9302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FC2FB8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26(1)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638BE5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000197</w:t>
                  </w:r>
                </w:p>
              </w:tc>
              <w:tc>
                <w:tcPr>
                  <w:tcW w:w="937" w:type="dxa"/>
                  <w:tcBorders>
                    <w:top w:val="nil"/>
                    <w:left w:val="nil"/>
                    <w:bottom w:val="single" w:sz="4" w:space="0" w:color="000000"/>
                    <w:right w:val="nil"/>
                  </w:tcBorders>
                  <w:shd w:val="clear" w:color="000000" w:fill="FFFFFF"/>
                  <w:vAlign w:val="center"/>
                  <w:hideMark/>
                </w:tcPr>
                <w:p w14:paraId="79E9F38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2.120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F30749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2.069</w:t>
                  </w:r>
                </w:p>
              </w:tc>
              <w:tc>
                <w:tcPr>
                  <w:tcW w:w="931" w:type="dxa"/>
                  <w:tcBorders>
                    <w:top w:val="nil"/>
                    <w:left w:val="nil"/>
                    <w:bottom w:val="single" w:sz="4" w:space="0" w:color="auto"/>
                    <w:right w:val="single" w:sz="4" w:space="0" w:color="auto"/>
                  </w:tcBorders>
                  <w:shd w:val="clear" w:color="000000" w:fill="FFFFFF"/>
                  <w:noWrap/>
                  <w:vAlign w:val="bottom"/>
                  <w:hideMark/>
                </w:tcPr>
                <w:p w14:paraId="20F6542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507EB1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0,943542</w:t>
                  </w:r>
                </w:p>
              </w:tc>
              <w:tc>
                <w:tcPr>
                  <w:tcW w:w="952" w:type="dxa"/>
                  <w:tcBorders>
                    <w:top w:val="nil"/>
                    <w:left w:val="nil"/>
                    <w:bottom w:val="single" w:sz="4" w:space="0" w:color="auto"/>
                    <w:right w:val="single" w:sz="4" w:space="0" w:color="auto"/>
                  </w:tcBorders>
                  <w:shd w:val="clear" w:color="000000" w:fill="FFFFFF"/>
                  <w:noWrap/>
                  <w:vAlign w:val="bottom"/>
                  <w:hideMark/>
                </w:tcPr>
                <w:p w14:paraId="3BD363D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399,0565</w:t>
                  </w:r>
                </w:p>
              </w:tc>
            </w:tr>
            <w:tr w:rsidR="000D1BE3" w:rsidRPr="00F12DB9" w14:paraId="7FD7AF7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0AA13B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26(2)</w:t>
                  </w:r>
                </w:p>
              </w:tc>
              <w:tc>
                <w:tcPr>
                  <w:tcW w:w="1080" w:type="dxa"/>
                  <w:vMerge/>
                  <w:tcBorders>
                    <w:top w:val="nil"/>
                    <w:left w:val="single" w:sz="4" w:space="0" w:color="auto"/>
                    <w:bottom w:val="single" w:sz="4" w:space="0" w:color="000000"/>
                    <w:right w:val="single" w:sz="4" w:space="0" w:color="auto"/>
                  </w:tcBorders>
                  <w:vAlign w:val="center"/>
                  <w:hideMark/>
                </w:tcPr>
                <w:p w14:paraId="47C3973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58C1DB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1.164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B5D23C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2.066</w:t>
                  </w:r>
                </w:p>
              </w:tc>
              <w:tc>
                <w:tcPr>
                  <w:tcW w:w="931" w:type="dxa"/>
                  <w:tcBorders>
                    <w:top w:val="nil"/>
                    <w:left w:val="nil"/>
                    <w:bottom w:val="single" w:sz="4" w:space="0" w:color="auto"/>
                    <w:right w:val="single" w:sz="4" w:space="0" w:color="auto"/>
                  </w:tcBorders>
                  <w:shd w:val="clear" w:color="000000" w:fill="FFFFFF"/>
                  <w:noWrap/>
                  <w:vAlign w:val="bottom"/>
                  <w:hideMark/>
                </w:tcPr>
                <w:p w14:paraId="1F31DCB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6ED090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1,718929</w:t>
                  </w:r>
                </w:p>
              </w:tc>
              <w:tc>
                <w:tcPr>
                  <w:tcW w:w="952" w:type="dxa"/>
                  <w:tcBorders>
                    <w:top w:val="nil"/>
                    <w:left w:val="nil"/>
                    <w:bottom w:val="single" w:sz="4" w:space="0" w:color="auto"/>
                    <w:right w:val="single" w:sz="4" w:space="0" w:color="auto"/>
                  </w:tcBorders>
                  <w:shd w:val="clear" w:color="000000" w:fill="FFFFFF"/>
                  <w:noWrap/>
                  <w:vAlign w:val="bottom"/>
                  <w:hideMark/>
                </w:tcPr>
                <w:p w14:paraId="5E806CB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398,2811</w:t>
                  </w:r>
                </w:p>
              </w:tc>
            </w:tr>
            <w:tr w:rsidR="000D1BE3" w:rsidRPr="00F12DB9" w14:paraId="44F3D21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074A77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26(3)</w:t>
                  </w:r>
                </w:p>
              </w:tc>
              <w:tc>
                <w:tcPr>
                  <w:tcW w:w="1080" w:type="dxa"/>
                  <w:vMerge/>
                  <w:tcBorders>
                    <w:top w:val="nil"/>
                    <w:left w:val="single" w:sz="4" w:space="0" w:color="auto"/>
                    <w:bottom w:val="single" w:sz="4" w:space="0" w:color="000000"/>
                    <w:right w:val="single" w:sz="4" w:space="0" w:color="auto"/>
                  </w:tcBorders>
                  <w:vAlign w:val="center"/>
                  <w:hideMark/>
                </w:tcPr>
                <w:p w14:paraId="6649D56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98CA15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834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316670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2.021</w:t>
                  </w:r>
                </w:p>
              </w:tc>
              <w:tc>
                <w:tcPr>
                  <w:tcW w:w="931" w:type="dxa"/>
                  <w:tcBorders>
                    <w:top w:val="nil"/>
                    <w:left w:val="nil"/>
                    <w:bottom w:val="single" w:sz="4" w:space="0" w:color="auto"/>
                    <w:right w:val="single" w:sz="4" w:space="0" w:color="auto"/>
                  </w:tcBorders>
                  <w:shd w:val="clear" w:color="000000" w:fill="FFFFFF"/>
                  <w:noWrap/>
                  <w:vAlign w:val="bottom"/>
                  <w:hideMark/>
                </w:tcPr>
                <w:p w14:paraId="6D7BBBB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EDCD6C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2,399132</w:t>
                  </w:r>
                </w:p>
              </w:tc>
              <w:tc>
                <w:tcPr>
                  <w:tcW w:w="952" w:type="dxa"/>
                  <w:tcBorders>
                    <w:top w:val="nil"/>
                    <w:left w:val="nil"/>
                    <w:bottom w:val="single" w:sz="4" w:space="0" w:color="auto"/>
                    <w:right w:val="single" w:sz="4" w:space="0" w:color="auto"/>
                  </w:tcBorders>
                  <w:shd w:val="clear" w:color="000000" w:fill="FFFFFF"/>
                  <w:noWrap/>
                  <w:vAlign w:val="bottom"/>
                  <w:hideMark/>
                </w:tcPr>
                <w:p w14:paraId="3927BFB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397,6009</w:t>
                  </w:r>
                </w:p>
              </w:tc>
            </w:tr>
            <w:tr w:rsidR="000D1BE3" w:rsidRPr="00F12DB9" w14:paraId="4A66063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8D0603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27(1)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D07712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000213</w:t>
                  </w:r>
                </w:p>
              </w:tc>
              <w:tc>
                <w:tcPr>
                  <w:tcW w:w="937" w:type="dxa"/>
                  <w:tcBorders>
                    <w:top w:val="nil"/>
                    <w:left w:val="nil"/>
                    <w:bottom w:val="single" w:sz="4" w:space="0" w:color="000000"/>
                    <w:right w:val="nil"/>
                  </w:tcBorders>
                  <w:shd w:val="clear" w:color="000000" w:fill="FFFFFF"/>
                  <w:vAlign w:val="center"/>
                  <w:hideMark/>
                </w:tcPr>
                <w:p w14:paraId="318D8D5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966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E74DD3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2.050</w:t>
                  </w:r>
                </w:p>
              </w:tc>
              <w:tc>
                <w:tcPr>
                  <w:tcW w:w="931" w:type="dxa"/>
                  <w:tcBorders>
                    <w:top w:val="nil"/>
                    <w:left w:val="nil"/>
                    <w:bottom w:val="single" w:sz="4" w:space="0" w:color="auto"/>
                    <w:right w:val="single" w:sz="4" w:space="0" w:color="auto"/>
                  </w:tcBorders>
                  <w:shd w:val="clear" w:color="000000" w:fill="FFFFFF"/>
                  <w:noWrap/>
                  <w:vAlign w:val="bottom"/>
                  <w:hideMark/>
                </w:tcPr>
                <w:p w14:paraId="0458265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4C3550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2,069485</w:t>
                  </w:r>
                </w:p>
              </w:tc>
              <w:tc>
                <w:tcPr>
                  <w:tcW w:w="952" w:type="dxa"/>
                  <w:tcBorders>
                    <w:top w:val="nil"/>
                    <w:left w:val="nil"/>
                    <w:bottom w:val="single" w:sz="4" w:space="0" w:color="auto"/>
                    <w:right w:val="single" w:sz="4" w:space="0" w:color="auto"/>
                  </w:tcBorders>
                  <w:shd w:val="clear" w:color="000000" w:fill="FFFFFF"/>
                  <w:noWrap/>
                  <w:vAlign w:val="bottom"/>
                  <w:hideMark/>
                </w:tcPr>
                <w:p w14:paraId="14A2F38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397,9305</w:t>
                  </w:r>
                </w:p>
              </w:tc>
            </w:tr>
            <w:tr w:rsidR="000D1BE3" w:rsidRPr="00F12DB9" w14:paraId="5DB6981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70878D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27(2)</w:t>
                  </w:r>
                </w:p>
              </w:tc>
              <w:tc>
                <w:tcPr>
                  <w:tcW w:w="1080" w:type="dxa"/>
                  <w:vMerge/>
                  <w:tcBorders>
                    <w:top w:val="nil"/>
                    <w:left w:val="single" w:sz="4" w:space="0" w:color="auto"/>
                    <w:bottom w:val="single" w:sz="4" w:space="0" w:color="000000"/>
                    <w:right w:val="single" w:sz="4" w:space="0" w:color="auto"/>
                  </w:tcBorders>
                  <w:vAlign w:val="center"/>
                  <w:hideMark/>
                </w:tcPr>
                <w:p w14:paraId="2B0FBCC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5CAB3E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1.018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C647DE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2.081</w:t>
                  </w:r>
                </w:p>
              </w:tc>
              <w:tc>
                <w:tcPr>
                  <w:tcW w:w="931" w:type="dxa"/>
                  <w:tcBorders>
                    <w:top w:val="nil"/>
                    <w:left w:val="nil"/>
                    <w:bottom w:val="single" w:sz="4" w:space="0" w:color="auto"/>
                    <w:right w:val="single" w:sz="4" w:space="0" w:color="auto"/>
                  </w:tcBorders>
                  <w:shd w:val="clear" w:color="000000" w:fill="FFFFFF"/>
                  <w:noWrap/>
                  <w:vAlign w:val="bottom"/>
                  <w:hideMark/>
                </w:tcPr>
                <w:p w14:paraId="56400B9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208C06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1,964945</w:t>
                  </w:r>
                </w:p>
              </w:tc>
              <w:tc>
                <w:tcPr>
                  <w:tcW w:w="952" w:type="dxa"/>
                  <w:tcBorders>
                    <w:top w:val="nil"/>
                    <w:left w:val="nil"/>
                    <w:bottom w:val="single" w:sz="4" w:space="0" w:color="auto"/>
                    <w:right w:val="single" w:sz="4" w:space="0" w:color="auto"/>
                  </w:tcBorders>
                  <w:shd w:val="clear" w:color="000000" w:fill="FFFFFF"/>
                  <w:noWrap/>
                  <w:vAlign w:val="bottom"/>
                  <w:hideMark/>
                </w:tcPr>
                <w:p w14:paraId="54C9D32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398,0351</w:t>
                  </w:r>
                </w:p>
              </w:tc>
            </w:tr>
            <w:tr w:rsidR="000D1BE3" w:rsidRPr="00F12DB9" w14:paraId="0D5C90A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0F5C68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27(3)</w:t>
                  </w:r>
                </w:p>
              </w:tc>
              <w:tc>
                <w:tcPr>
                  <w:tcW w:w="1080" w:type="dxa"/>
                  <w:vMerge/>
                  <w:tcBorders>
                    <w:top w:val="nil"/>
                    <w:left w:val="single" w:sz="4" w:space="0" w:color="auto"/>
                    <w:bottom w:val="single" w:sz="4" w:space="0" w:color="000000"/>
                    <w:right w:val="single" w:sz="4" w:space="0" w:color="auto"/>
                  </w:tcBorders>
                  <w:vAlign w:val="center"/>
                  <w:hideMark/>
                </w:tcPr>
                <w:p w14:paraId="2FCD3162"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DEC535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964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E47240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1.852</w:t>
                  </w:r>
                </w:p>
              </w:tc>
              <w:tc>
                <w:tcPr>
                  <w:tcW w:w="931" w:type="dxa"/>
                  <w:tcBorders>
                    <w:top w:val="nil"/>
                    <w:left w:val="nil"/>
                    <w:bottom w:val="single" w:sz="4" w:space="0" w:color="auto"/>
                    <w:right w:val="single" w:sz="4" w:space="0" w:color="auto"/>
                  </w:tcBorders>
                  <w:shd w:val="clear" w:color="000000" w:fill="FFFFFF"/>
                  <w:noWrap/>
                  <w:vAlign w:val="bottom"/>
                  <w:hideMark/>
                </w:tcPr>
                <w:p w14:paraId="2A3DE32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3403B5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2,075173</w:t>
                  </w:r>
                </w:p>
              </w:tc>
              <w:tc>
                <w:tcPr>
                  <w:tcW w:w="952" w:type="dxa"/>
                  <w:tcBorders>
                    <w:top w:val="nil"/>
                    <w:left w:val="nil"/>
                    <w:bottom w:val="single" w:sz="4" w:space="0" w:color="auto"/>
                    <w:right w:val="single" w:sz="4" w:space="0" w:color="auto"/>
                  </w:tcBorders>
                  <w:shd w:val="clear" w:color="000000" w:fill="FFFFFF"/>
                  <w:noWrap/>
                  <w:vAlign w:val="bottom"/>
                  <w:hideMark/>
                </w:tcPr>
                <w:p w14:paraId="723243B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397,9248</w:t>
                  </w:r>
                </w:p>
              </w:tc>
            </w:tr>
            <w:tr w:rsidR="000D1BE3" w:rsidRPr="00F12DB9" w14:paraId="089AF4E7"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3265A7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28(1)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169747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000165</w:t>
                  </w:r>
                </w:p>
              </w:tc>
              <w:tc>
                <w:tcPr>
                  <w:tcW w:w="937" w:type="dxa"/>
                  <w:tcBorders>
                    <w:top w:val="nil"/>
                    <w:left w:val="nil"/>
                    <w:bottom w:val="single" w:sz="4" w:space="0" w:color="000000"/>
                    <w:right w:val="nil"/>
                  </w:tcBorders>
                  <w:shd w:val="clear" w:color="000000" w:fill="FFFFFF"/>
                  <w:vAlign w:val="center"/>
                  <w:hideMark/>
                </w:tcPr>
                <w:p w14:paraId="25A63FB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773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5E72FA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2.067</w:t>
                  </w:r>
                </w:p>
              </w:tc>
              <w:tc>
                <w:tcPr>
                  <w:tcW w:w="931" w:type="dxa"/>
                  <w:tcBorders>
                    <w:top w:val="nil"/>
                    <w:left w:val="nil"/>
                    <w:bottom w:val="single" w:sz="4" w:space="0" w:color="auto"/>
                    <w:right w:val="single" w:sz="4" w:space="0" w:color="auto"/>
                  </w:tcBorders>
                  <w:shd w:val="clear" w:color="000000" w:fill="FFFFFF"/>
                  <w:noWrap/>
                  <w:vAlign w:val="bottom"/>
                  <w:hideMark/>
                </w:tcPr>
                <w:p w14:paraId="411D557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D64B10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2,588836</w:t>
                  </w:r>
                </w:p>
              </w:tc>
              <w:tc>
                <w:tcPr>
                  <w:tcW w:w="952" w:type="dxa"/>
                  <w:tcBorders>
                    <w:top w:val="nil"/>
                    <w:left w:val="nil"/>
                    <w:bottom w:val="single" w:sz="4" w:space="0" w:color="auto"/>
                    <w:right w:val="single" w:sz="4" w:space="0" w:color="auto"/>
                  </w:tcBorders>
                  <w:shd w:val="clear" w:color="000000" w:fill="FFFFFF"/>
                  <w:noWrap/>
                  <w:vAlign w:val="bottom"/>
                  <w:hideMark/>
                </w:tcPr>
                <w:p w14:paraId="3AE89B4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397,4112</w:t>
                  </w:r>
                </w:p>
              </w:tc>
            </w:tr>
            <w:tr w:rsidR="000D1BE3" w:rsidRPr="00F12DB9" w14:paraId="289472E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BB1F52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28(2)</w:t>
                  </w:r>
                </w:p>
              </w:tc>
              <w:tc>
                <w:tcPr>
                  <w:tcW w:w="1080" w:type="dxa"/>
                  <w:vMerge/>
                  <w:tcBorders>
                    <w:top w:val="nil"/>
                    <w:left w:val="single" w:sz="4" w:space="0" w:color="auto"/>
                    <w:bottom w:val="single" w:sz="4" w:space="0" w:color="000000"/>
                    <w:right w:val="single" w:sz="4" w:space="0" w:color="auto"/>
                  </w:tcBorders>
                  <w:vAlign w:val="center"/>
                  <w:hideMark/>
                </w:tcPr>
                <w:p w14:paraId="351755C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B418C8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1.286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CB7FDF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2.066</w:t>
                  </w:r>
                </w:p>
              </w:tc>
              <w:tc>
                <w:tcPr>
                  <w:tcW w:w="931" w:type="dxa"/>
                  <w:tcBorders>
                    <w:top w:val="nil"/>
                    <w:left w:val="nil"/>
                    <w:bottom w:val="single" w:sz="4" w:space="0" w:color="auto"/>
                    <w:right w:val="single" w:sz="4" w:space="0" w:color="auto"/>
                  </w:tcBorders>
                  <w:shd w:val="clear" w:color="000000" w:fill="FFFFFF"/>
                  <w:noWrap/>
                  <w:vAlign w:val="bottom"/>
                  <w:hideMark/>
                </w:tcPr>
                <w:p w14:paraId="3996C30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7C586C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1,554875</w:t>
                  </w:r>
                </w:p>
              </w:tc>
              <w:tc>
                <w:tcPr>
                  <w:tcW w:w="952" w:type="dxa"/>
                  <w:tcBorders>
                    <w:top w:val="nil"/>
                    <w:left w:val="nil"/>
                    <w:bottom w:val="single" w:sz="4" w:space="0" w:color="auto"/>
                    <w:right w:val="single" w:sz="4" w:space="0" w:color="auto"/>
                  </w:tcBorders>
                  <w:shd w:val="clear" w:color="000000" w:fill="FFFFFF"/>
                  <w:noWrap/>
                  <w:vAlign w:val="bottom"/>
                  <w:hideMark/>
                </w:tcPr>
                <w:p w14:paraId="1FD0CEA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398,4451</w:t>
                  </w:r>
                </w:p>
              </w:tc>
            </w:tr>
            <w:tr w:rsidR="000D1BE3" w:rsidRPr="00F12DB9" w14:paraId="476F8E8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2099F8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28(3)</w:t>
                  </w:r>
                </w:p>
              </w:tc>
              <w:tc>
                <w:tcPr>
                  <w:tcW w:w="1080" w:type="dxa"/>
                  <w:vMerge/>
                  <w:tcBorders>
                    <w:top w:val="nil"/>
                    <w:left w:val="single" w:sz="4" w:space="0" w:color="auto"/>
                    <w:bottom w:val="single" w:sz="4" w:space="0" w:color="000000"/>
                    <w:right w:val="single" w:sz="4" w:space="0" w:color="auto"/>
                  </w:tcBorders>
                  <w:vAlign w:val="center"/>
                  <w:hideMark/>
                </w:tcPr>
                <w:p w14:paraId="263AB99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5EDC53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1.704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DB4C5F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2.082</w:t>
                  </w:r>
                </w:p>
              </w:tc>
              <w:tc>
                <w:tcPr>
                  <w:tcW w:w="931" w:type="dxa"/>
                  <w:tcBorders>
                    <w:top w:val="nil"/>
                    <w:left w:val="nil"/>
                    <w:bottom w:val="single" w:sz="4" w:space="0" w:color="auto"/>
                    <w:right w:val="single" w:sz="4" w:space="0" w:color="auto"/>
                  </w:tcBorders>
                  <w:shd w:val="clear" w:color="000000" w:fill="FFFFFF"/>
                  <w:noWrap/>
                  <w:vAlign w:val="center"/>
                  <w:hideMark/>
                </w:tcPr>
                <w:p w14:paraId="1B1CA5C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50F6F9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1,173539</w:t>
                  </w:r>
                </w:p>
              </w:tc>
              <w:tc>
                <w:tcPr>
                  <w:tcW w:w="952" w:type="dxa"/>
                  <w:tcBorders>
                    <w:top w:val="nil"/>
                    <w:left w:val="nil"/>
                    <w:bottom w:val="single" w:sz="4" w:space="0" w:color="auto"/>
                    <w:right w:val="single" w:sz="4" w:space="0" w:color="auto"/>
                  </w:tcBorders>
                  <w:shd w:val="clear" w:color="000000" w:fill="FFFFFF"/>
                  <w:noWrap/>
                  <w:vAlign w:val="bottom"/>
                  <w:hideMark/>
                </w:tcPr>
                <w:p w14:paraId="2C39FB6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398,8265</w:t>
                  </w:r>
                </w:p>
              </w:tc>
            </w:tr>
            <w:tr w:rsidR="000D1BE3" w:rsidRPr="00F12DB9" w14:paraId="50AED2F0" w14:textId="77777777" w:rsidTr="009C3718">
              <w:trPr>
                <w:trHeight w:val="300"/>
                <w:jc w:val="center"/>
              </w:trPr>
              <w:tc>
                <w:tcPr>
                  <w:tcW w:w="929" w:type="dxa"/>
                  <w:tcBorders>
                    <w:top w:val="nil"/>
                    <w:left w:val="single" w:sz="4" w:space="0" w:color="auto"/>
                    <w:bottom w:val="nil"/>
                    <w:right w:val="single" w:sz="4" w:space="0" w:color="auto"/>
                  </w:tcBorders>
                  <w:shd w:val="clear" w:color="000000" w:fill="FFFFFF"/>
                  <w:noWrap/>
                  <w:vAlign w:val="center"/>
                  <w:hideMark/>
                </w:tcPr>
                <w:p w14:paraId="1DBC2D5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29(1)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723F09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056325</w:t>
                  </w:r>
                </w:p>
              </w:tc>
              <w:tc>
                <w:tcPr>
                  <w:tcW w:w="937" w:type="dxa"/>
                  <w:tcBorders>
                    <w:top w:val="nil"/>
                    <w:left w:val="nil"/>
                    <w:bottom w:val="single" w:sz="4" w:space="0" w:color="000000"/>
                    <w:right w:val="nil"/>
                  </w:tcBorders>
                  <w:shd w:val="clear" w:color="000000" w:fill="FFFFFF"/>
                  <w:vAlign w:val="center"/>
                  <w:hideMark/>
                </w:tcPr>
                <w:p w14:paraId="18D2B5F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905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69B930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1.929</w:t>
                  </w:r>
                </w:p>
              </w:tc>
              <w:tc>
                <w:tcPr>
                  <w:tcW w:w="931" w:type="dxa"/>
                  <w:tcBorders>
                    <w:top w:val="nil"/>
                    <w:left w:val="nil"/>
                    <w:bottom w:val="single" w:sz="4" w:space="0" w:color="auto"/>
                    <w:right w:val="single" w:sz="4" w:space="0" w:color="auto"/>
                  </w:tcBorders>
                  <w:shd w:val="clear" w:color="000000" w:fill="FFFFFF"/>
                  <w:noWrap/>
                  <w:vAlign w:val="bottom"/>
                  <w:hideMark/>
                </w:tcPr>
                <w:p w14:paraId="79646CA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CA8245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2,211015</w:t>
                  </w:r>
                </w:p>
              </w:tc>
              <w:tc>
                <w:tcPr>
                  <w:tcW w:w="952" w:type="dxa"/>
                  <w:tcBorders>
                    <w:top w:val="nil"/>
                    <w:left w:val="nil"/>
                    <w:bottom w:val="single" w:sz="4" w:space="0" w:color="auto"/>
                    <w:right w:val="single" w:sz="4" w:space="0" w:color="auto"/>
                  </w:tcBorders>
                  <w:shd w:val="clear" w:color="000000" w:fill="FFFFFF"/>
                  <w:noWrap/>
                  <w:vAlign w:val="bottom"/>
                  <w:hideMark/>
                </w:tcPr>
                <w:p w14:paraId="7987254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397,789</w:t>
                  </w:r>
                </w:p>
              </w:tc>
            </w:tr>
            <w:tr w:rsidR="000D1BE3" w:rsidRPr="00F12DB9" w14:paraId="10EB0437" w14:textId="77777777" w:rsidTr="009C3718">
              <w:trPr>
                <w:trHeight w:val="300"/>
                <w:jc w:val="center"/>
              </w:trPr>
              <w:tc>
                <w:tcPr>
                  <w:tcW w:w="929" w:type="dxa"/>
                  <w:tcBorders>
                    <w:top w:val="nil"/>
                    <w:left w:val="single" w:sz="4" w:space="0" w:color="auto"/>
                    <w:bottom w:val="nil"/>
                    <w:right w:val="single" w:sz="4" w:space="0" w:color="auto"/>
                  </w:tcBorders>
                  <w:shd w:val="clear" w:color="000000" w:fill="FFFFFF"/>
                  <w:noWrap/>
                  <w:vAlign w:val="center"/>
                  <w:hideMark/>
                </w:tcPr>
                <w:p w14:paraId="5DDF249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29(2)</w:t>
                  </w:r>
                </w:p>
              </w:tc>
              <w:tc>
                <w:tcPr>
                  <w:tcW w:w="1080" w:type="dxa"/>
                  <w:vMerge/>
                  <w:tcBorders>
                    <w:top w:val="nil"/>
                    <w:left w:val="single" w:sz="4" w:space="0" w:color="auto"/>
                    <w:bottom w:val="single" w:sz="4" w:space="0" w:color="auto"/>
                    <w:right w:val="single" w:sz="4" w:space="0" w:color="auto"/>
                  </w:tcBorders>
                  <w:vAlign w:val="center"/>
                  <w:hideMark/>
                </w:tcPr>
                <w:p w14:paraId="548C9CA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162E26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1.339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99354B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2.005</w:t>
                  </w:r>
                </w:p>
              </w:tc>
              <w:tc>
                <w:tcPr>
                  <w:tcW w:w="931" w:type="dxa"/>
                  <w:tcBorders>
                    <w:top w:val="nil"/>
                    <w:left w:val="nil"/>
                    <w:bottom w:val="single" w:sz="4" w:space="0" w:color="auto"/>
                    <w:right w:val="single" w:sz="4" w:space="0" w:color="auto"/>
                  </w:tcBorders>
                  <w:shd w:val="clear" w:color="000000" w:fill="FFFFFF"/>
                  <w:noWrap/>
                  <w:vAlign w:val="bottom"/>
                  <w:hideMark/>
                </w:tcPr>
                <w:p w14:paraId="6424DFA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5A4928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1,493476</w:t>
                  </w:r>
                </w:p>
              </w:tc>
              <w:tc>
                <w:tcPr>
                  <w:tcW w:w="952" w:type="dxa"/>
                  <w:tcBorders>
                    <w:top w:val="nil"/>
                    <w:left w:val="nil"/>
                    <w:bottom w:val="single" w:sz="4" w:space="0" w:color="auto"/>
                    <w:right w:val="single" w:sz="4" w:space="0" w:color="auto"/>
                  </w:tcBorders>
                  <w:shd w:val="clear" w:color="000000" w:fill="FFFFFF"/>
                  <w:noWrap/>
                  <w:vAlign w:val="bottom"/>
                  <w:hideMark/>
                </w:tcPr>
                <w:p w14:paraId="45956FB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398,5065</w:t>
                  </w:r>
                </w:p>
              </w:tc>
            </w:tr>
            <w:tr w:rsidR="000D1BE3" w:rsidRPr="00F12DB9" w14:paraId="34F30F77" w14:textId="77777777" w:rsidTr="009C3718">
              <w:trPr>
                <w:trHeight w:val="300"/>
                <w:jc w:val="center"/>
              </w:trPr>
              <w:tc>
                <w:tcPr>
                  <w:tcW w:w="929" w:type="dxa"/>
                  <w:tcBorders>
                    <w:top w:val="nil"/>
                    <w:left w:val="single" w:sz="4" w:space="0" w:color="auto"/>
                    <w:bottom w:val="nil"/>
                    <w:right w:val="single" w:sz="4" w:space="0" w:color="auto"/>
                  </w:tcBorders>
                  <w:shd w:val="clear" w:color="000000" w:fill="FFFFFF"/>
                  <w:noWrap/>
                  <w:vAlign w:val="center"/>
                  <w:hideMark/>
                </w:tcPr>
                <w:p w14:paraId="230D71D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29(3)</w:t>
                  </w:r>
                </w:p>
              </w:tc>
              <w:tc>
                <w:tcPr>
                  <w:tcW w:w="1080" w:type="dxa"/>
                  <w:vMerge/>
                  <w:tcBorders>
                    <w:top w:val="nil"/>
                    <w:left w:val="single" w:sz="4" w:space="0" w:color="auto"/>
                    <w:bottom w:val="single" w:sz="4" w:space="0" w:color="auto"/>
                    <w:right w:val="single" w:sz="4" w:space="0" w:color="auto"/>
                  </w:tcBorders>
                  <w:vAlign w:val="center"/>
                  <w:hideMark/>
                </w:tcPr>
                <w:p w14:paraId="55D455D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DEDD6B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368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852505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1.992</w:t>
                  </w:r>
                </w:p>
              </w:tc>
              <w:tc>
                <w:tcPr>
                  <w:tcW w:w="931" w:type="dxa"/>
                  <w:tcBorders>
                    <w:top w:val="nil"/>
                    <w:left w:val="nil"/>
                    <w:bottom w:val="single" w:sz="4" w:space="0" w:color="auto"/>
                    <w:right w:val="single" w:sz="4" w:space="0" w:color="auto"/>
                  </w:tcBorders>
                  <w:shd w:val="clear" w:color="000000" w:fill="FFFFFF"/>
                  <w:noWrap/>
                  <w:vAlign w:val="bottom"/>
                  <w:hideMark/>
                </w:tcPr>
                <w:p w14:paraId="48E1061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BB3EDE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5,434384</w:t>
                  </w:r>
                </w:p>
              </w:tc>
              <w:tc>
                <w:tcPr>
                  <w:tcW w:w="952" w:type="dxa"/>
                  <w:tcBorders>
                    <w:top w:val="nil"/>
                    <w:left w:val="nil"/>
                    <w:bottom w:val="single" w:sz="4" w:space="0" w:color="auto"/>
                    <w:right w:val="single" w:sz="4" w:space="0" w:color="auto"/>
                  </w:tcBorders>
                  <w:shd w:val="clear" w:color="000000" w:fill="FFFFFF"/>
                  <w:noWrap/>
                  <w:vAlign w:val="bottom"/>
                  <w:hideMark/>
                </w:tcPr>
                <w:p w14:paraId="40B9DA2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394,5656</w:t>
                  </w:r>
                </w:p>
              </w:tc>
            </w:tr>
            <w:tr w:rsidR="000D1BE3" w:rsidRPr="00F12DB9" w14:paraId="28BEBF55" w14:textId="77777777" w:rsidTr="009C3718">
              <w:trPr>
                <w:trHeight w:val="300"/>
                <w:jc w:val="center"/>
              </w:trPr>
              <w:tc>
                <w:tcPr>
                  <w:tcW w:w="92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A5276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30(1)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9E4F50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024258</w:t>
                  </w:r>
                </w:p>
              </w:tc>
              <w:tc>
                <w:tcPr>
                  <w:tcW w:w="937" w:type="dxa"/>
                  <w:tcBorders>
                    <w:top w:val="nil"/>
                    <w:left w:val="nil"/>
                    <w:bottom w:val="single" w:sz="4" w:space="0" w:color="000000"/>
                    <w:right w:val="nil"/>
                  </w:tcBorders>
                  <w:shd w:val="clear" w:color="000000" w:fill="FFFFFF"/>
                  <w:vAlign w:val="center"/>
                  <w:hideMark/>
                </w:tcPr>
                <w:p w14:paraId="1F98F55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904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A08143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2.000</w:t>
                  </w:r>
                </w:p>
              </w:tc>
              <w:tc>
                <w:tcPr>
                  <w:tcW w:w="931" w:type="dxa"/>
                  <w:tcBorders>
                    <w:top w:val="nil"/>
                    <w:left w:val="nil"/>
                    <w:bottom w:val="single" w:sz="4" w:space="0" w:color="auto"/>
                    <w:right w:val="single" w:sz="4" w:space="0" w:color="auto"/>
                  </w:tcBorders>
                  <w:shd w:val="clear" w:color="000000" w:fill="FFFFFF"/>
                  <w:noWrap/>
                  <w:vAlign w:val="bottom"/>
                  <w:hideMark/>
                </w:tcPr>
                <w:p w14:paraId="32FC827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C26963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2,212384</w:t>
                  </w:r>
                </w:p>
              </w:tc>
              <w:tc>
                <w:tcPr>
                  <w:tcW w:w="952" w:type="dxa"/>
                  <w:tcBorders>
                    <w:top w:val="nil"/>
                    <w:left w:val="nil"/>
                    <w:bottom w:val="single" w:sz="4" w:space="0" w:color="auto"/>
                    <w:right w:val="single" w:sz="4" w:space="0" w:color="auto"/>
                  </w:tcBorders>
                  <w:shd w:val="clear" w:color="000000" w:fill="FFFFFF"/>
                  <w:noWrap/>
                  <w:vAlign w:val="bottom"/>
                  <w:hideMark/>
                </w:tcPr>
                <w:p w14:paraId="0F5E1E5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397,7876</w:t>
                  </w:r>
                </w:p>
              </w:tc>
            </w:tr>
            <w:tr w:rsidR="000D1BE3" w:rsidRPr="00F12DB9" w14:paraId="05A4766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8BEDD8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30(2)</w:t>
                  </w:r>
                </w:p>
              </w:tc>
              <w:tc>
                <w:tcPr>
                  <w:tcW w:w="1080" w:type="dxa"/>
                  <w:vMerge/>
                  <w:tcBorders>
                    <w:top w:val="nil"/>
                    <w:left w:val="single" w:sz="4" w:space="0" w:color="auto"/>
                    <w:bottom w:val="single" w:sz="4" w:space="0" w:color="auto"/>
                    <w:right w:val="single" w:sz="4" w:space="0" w:color="auto"/>
                  </w:tcBorders>
                  <w:vAlign w:val="center"/>
                  <w:hideMark/>
                </w:tcPr>
                <w:p w14:paraId="0D460A2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52FFEF7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889</w:t>
                  </w:r>
                </w:p>
              </w:tc>
              <w:tc>
                <w:tcPr>
                  <w:tcW w:w="939" w:type="dxa"/>
                  <w:tcBorders>
                    <w:top w:val="nil"/>
                    <w:left w:val="nil"/>
                    <w:bottom w:val="nil"/>
                    <w:right w:val="single" w:sz="4" w:space="0" w:color="000000"/>
                  </w:tcBorders>
                  <w:shd w:val="clear" w:color="000000" w:fill="FFFFFF"/>
                  <w:vAlign w:val="center"/>
                  <w:hideMark/>
                </w:tcPr>
                <w:p w14:paraId="3F920FF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2.108</w:t>
                  </w:r>
                </w:p>
              </w:tc>
              <w:tc>
                <w:tcPr>
                  <w:tcW w:w="931" w:type="dxa"/>
                  <w:tcBorders>
                    <w:top w:val="nil"/>
                    <w:left w:val="nil"/>
                    <w:bottom w:val="single" w:sz="4" w:space="0" w:color="auto"/>
                    <w:right w:val="single" w:sz="4" w:space="0" w:color="auto"/>
                  </w:tcBorders>
                  <w:shd w:val="clear" w:color="000000" w:fill="FFFFFF"/>
                  <w:noWrap/>
                  <w:vAlign w:val="bottom"/>
                  <w:hideMark/>
                </w:tcPr>
                <w:p w14:paraId="617AE32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269FF8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2,248505</w:t>
                  </w:r>
                </w:p>
              </w:tc>
              <w:tc>
                <w:tcPr>
                  <w:tcW w:w="952" w:type="dxa"/>
                  <w:tcBorders>
                    <w:top w:val="nil"/>
                    <w:left w:val="nil"/>
                    <w:bottom w:val="single" w:sz="4" w:space="0" w:color="auto"/>
                    <w:right w:val="single" w:sz="4" w:space="0" w:color="auto"/>
                  </w:tcBorders>
                  <w:shd w:val="clear" w:color="000000" w:fill="FFFFFF"/>
                  <w:noWrap/>
                  <w:vAlign w:val="bottom"/>
                  <w:hideMark/>
                </w:tcPr>
                <w:p w14:paraId="777CB12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397,7515</w:t>
                  </w:r>
                </w:p>
              </w:tc>
            </w:tr>
            <w:tr w:rsidR="000D1BE3" w:rsidRPr="00F12DB9" w14:paraId="0868D52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15F8D2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30(3)</w:t>
                  </w:r>
                </w:p>
              </w:tc>
              <w:tc>
                <w:tcPr>
                  <w:tcW w:w="1080" w:type="dxa"/>
                  <w:vMerge/>
                  <w:tcBorders>
                    <w:top w:val="nil"/>
                    <w:left w:val="single" w:sz="4" w:space="0" w:color="auto"/>
                    <w:bottom w:val="single" w:sz="4" w:space="0" w:color="auto"/>
                    <w:right w:val="single" w:sz="4" w:space="0" w:color="auto"/>
                  </w:tcBorders>
                  <w:vAlign w:val="center"/>
                  <w:hideMark/>
                </w:tcPr>
                <w:p w14:paraId="19B730C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3D6A50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905</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C84A3A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2.025</w:t>
                  </w:r>
                </w:p>
              </w:tc>
              <w:tc>
                <w:tcPr>
                  <w:tcW w:w="931" w:type="dxa"/>
                  <w:tcBorders>
                    <w:top w:val="nil"/>
                    <w:left w:val="nil"/>
                    <w:bottom w:val="single" w:sz="4" w:space="0" w:color="auto"/>
                    <w:right w:val="single" w:sz="4" w:space="0" w:color="auto"/>
                  </w:tcBorders>
                  <w:shd w:val="clear" w:color="000000" w:fill="FFFFFF"/>
                  <w:noWrap/>
                  <w:vAlign w:val="bottom"/>
                  <w:hideMark/>
                </w:tcPr>
                <w:p w14:paraId="07870F6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36735F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2,209139</w:t>
                  </w:r>
                </w:p>
              </w:tc>
              <w:tc>
                <w:tcPr>
                  <w:tcW w:w="952" w:type="dxa"/>
                  <w:tcBorders>
                    <w:top w:val="nil"/>
                    <w:left w:val="nil"/>
                    <w:bottom w:val="single" w:sz="4" w:space="0" w:color="auto"/>
                    <w:right w:val="single" w:sz="4" w:space="0" w:color="auto"/>
                  </w:tcBorders>
                  <w:shd w:val="clear" w:color="000000" w:fill="FFFFFF"/>
                  <w:noWrap/>
                  <w:vAlign w:val="bottom"/>
                  <w:hideMark/>
                </w:tcPr>
                <w:p w14:paraId="098D2FA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397,7909</w:t>
                  </w:r>
                </w:p>
              </w:tc>
            </w:tr>
            <w:tr w:rsidR="000D1BE3" w:rsidRPr="00F12DB9" w14:paraId="3DE9F82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8C5422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lastRenderedPageBreak/>
                    <w:t>31(1)</w:t>
                  </w:r>
                </w:p>
              </w:tc>
              <w:tc>
                <w:tcPr>
                  <w:tcW w:w="1080" w:type="dxa"/>
                  <w:vMerge w:val="restart"/>
                  <w:tcBorders>
                    <w:top w:val="nil"/>
                    <w:left w:val="single" w:sz="4" w:space="0" w:color="auto"/>
                    <w:bottom w:val="single" w:sz="4" w:space="0" w:color="000000"/>
                    <w:right w:val="single" w:sz="4" w:space="0" w:color="000000"/>
                  </w:tcBorders>
                  <w:shd w:val="clear" w:color="000000" w:fill="FFFFFF"/>
                  <w:noWrap/>
                  <w:vAlign w:val="center"/>
                  <w:hideMark/>
                </w:tcPr>
                <w:p w14:paraId="0288CDD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021198</w:t>
                  </w:r>
                </w:p>
              </w:tc>
              <w:tc>
                <w:tcPr>
                  <w:tcW w:w="937" w:type="dxa"/>
                  <w:tcBorders>
                    <w:top w:val="nil"/>
                    <w:left w:val="nil"/>
                    <w:bottom w:val="single" w:sz="4" w:space="0" w:color="000000"/>
                    <w:right w:val="nil"/>
                  </w:tcBorders>
                  <w:shd w:val="clear" w:color="000000" w:fill="FFFFFF"/>
                  <w:vAlign w:val="center"/>
                  <w:hideMark/>
                </w:tcPr>
                <w:p w14:paraId="554D262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1.581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BBE058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1.912</w:t>
                  </w:r>
                </w:p>
              </w:tc>
              <w:tc>
                <w:tcPr>
                  <w:tcW w:w="931" w:type="dxa"/>
                  <w:tcBorders>
                    <w:top w:val="nil"/>
                    <w:left w:val="nil"/>
                    <w:bottom w:val="single" w:sz="4" w:space="0" w:color="auto"/>
                    <w:right w:val="single" w:sz="4" w:space="0" w:color="auto"/>
                  </w:tcBorders>
                  <w:shd w:val="clear" w:color="000000" w:fill="FFFFFF"/>
                  <w:noWrap/>
                  <w:vAlign w:val="bottom"/>
                  <w:hideMark/>
                </w:tcPr>
                <w:p w14:paraId="13E70EF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23519E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1,265309</w:t>
                  </w:r>
                </w:p>
              </w:tc>
              <w:tc>
                <w:tcPr>
                  <w:tcW w:w="952" w:type="dxa"/>
                  <w:tcBorders>
                    <w:top w:val="nil"/>
                    <w:left w:val="nil"/>
                    <w:bottom w:val="single" w:sz="4" w:space="0" w:color="auto"/>
                    <w:right w:val="single" w:sz="4" w:space="0" w:color="auto"/>
                  </w:tcBorders>
                  <w:shd w:val="clear" w:color="000000" w:fill="FFFFFF"/>
                  <w:noWrap/>
                  <w:vAlign w:val="bottom"/>
                  <w:hideMark/>
                </w:tcPr>
                <w:p w14:paraId="6A2F916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398,7347</w:t>
                  </w:r>
                </w:p>
              </w:tc>
            </w:tr>
            <w:tr w:rsidR="000D1BE3" w:rsidRPr="00F12DB9" w14:paraId="489B9C3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3E0F06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31(2)</w:t>
                  </w:r>
                </w:p>
              </w:tc>
              <w:tc>
                <w:tcPr>
                  <w:tcW w:w="1080" w:type="dxa"/>
                  <w:vMerge/>
                  <w:tcBorders>
                    <w:top w:val="nil"/>
                    <w:left w:val="single" w:sz="4" w:space="0" w:color="auto"/>
                    <w:bottom w:val="single" w:sz="4" w:space="0" w:color="000000"/>
                    <w:right w:val="single" w:sz="4" w:space="0" w:color="000000"/>
                  </w:tcBorders>
                  <w:vAlign w:val="center"/>
                  <w:hideMark/>
                </w:tcPr>
                <w:p w14:paraId="7773F7F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6FC6FF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1.131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D5FF0E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2.008</w:t>
                  </w:r>
                </w:p>
              </w:tc>
              <w:tc>
                <w:tcPr>
                  <w:tcW w:w="931" w:type="dxa"/>
                  <w:tcBorders>
                    <w:top w:val="nil"/>
                    <w:left w:val="nil"/>
                    <w:bottom w:val="single" w:sz="4" w:space="0" w:color="auto"/>
                    <w:right w:val="single" w:sz="4" w:space="0" w:color="auto"/>
                  </w:tcBorders>
                  <w:shd w:val="clear" w:color="000000" w:fill="FFFFFF"/>
                  <w:noWrap/>
                  <w:vAlign w:val="bottom"/>
                  <w:hideMark/>
                </w:tcPr>
                <w:p w14:paraId="34A8D0A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B58E27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1,768678</w:t>
                  </w:r>
                </w:p>
              </w:tc>
              <w:tc>
                <w:tcPr>
                  <w:tcW w:w="952" w:type="dxa"/>
                  <w:tcBorders>
                    <w:top w:val="nil"/>
                    <w:left w:val="nil"/>
                    <w:bottom w:val="single" w:sz="4" w:space="0" w:color="auto"/>
                    <w:right w:val="single" w:sz="4" w:space="0" w:color="auto"/>
                  </w:tcBorders>
                  <w:shd w:val="clear" w:color="000000" w:fill="FFFFFF"/>
                  <w:noWrap/>
                  <w:vAlign w:val="bottom"/>
                  <w:hideMark/>
                </w:tcPr>
                <w:p w14:paraId="2BF3F21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398,2313</w:t>
                  </w:r>
                </w:p>
              </w:tc>
            </w:tr>
            <w:tr w:rsidR="000D1BE3" w:rsidRPr="00F12DB9" w14:paraId="1102A28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4C5FDB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31(3)</w:t>
                  </w:r>
                </w:p>
              </w:tc>
              <w:tc>
                <w:tcPr>
                  <w:tcW w:w="1080" w:type="dxa"/>
                  <w:vMerge/>
                  <w:tcBorders>
                    <w:top w:val="nil"/>
                    <w:left w:val="single" w:sz="4" w:space="0" w:color="auto"/>
                    <w:bottom w:val="single" w:sz="4" w:space="0" w:color="000000"/>
                    <w:right w:val="single" w:sz="4" w:space="0" w:color="000000"/>
                  </w:tcBorders>
                  <w:vAlign w:val="center"/>
                  <w:hideMark/>
                </w:tcPr>
                <w:p w14:paraId="0AA26338"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2C50EB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1.780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CD3801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2.031</w:t>
                  </w:r>
                </w:p>
              </w:tc>
              <w:tc>
                <w:tcPr>
                  <w:tcW w:w="931" w:type="dxa"/>
                  <w:tcBorders>
                    <w:top w:val="nil"/>
                    <w:left w:val="nil"/>
                    <w:bottom w:val="single" w:sz="4" w:space="0" w:color="auto"/>
                    <w:right w:val="single" w:sz="4" w:space="0" w:color="auto"/>
                  </w:tcBorders>
                  <w:shd w:val="clear" w:color="000000" w:fill="FFFFFF"/>
                  <w:noWrap/>
                  <w:vAlign w:val="bottom"/>
                  <w:hideMark/>
                </w:tcPr>
                <w:p w14:paraId="48E5CFD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364458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1,123824</w:t>
                  </w:r>
                </w:p>
              </w:tc>
              <w:tc>
                <w:tcPr>
                  <w:tcW w:w="952" w:type="dxa"/>
                  <w:tcBorders>
                    <w:top w:val="nil"/>
                    <w:left w:val="nil"/>
                    <w:bottom w:val="single" w:sz="4" w:space="0" w:color="auto"/>
                    <w:right w:val="single" w:sz="4" w:space="0" w:color="auto"/>
                  </w:tcBorders>
                  <w:shd w:val="clear" w:color="000000" w:fill="FFFFFF"/>
                  <w:noWrap/>
                  <w:vAlign w:val="bottom"/>
                  <w:hideMark/>
                </w:tcPr>
                <w:p w14:paraId="28CB0EC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398,8762</w:t>
                  </w:r>
                </w:p>
              </w:tc>
            </w:tr>
            <w:tr w:rsidR="000D1BE3" w:rsidRPr="00F12DB9" w14:paraId="77D0BC2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D215A9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32(1)</w:t>
                  </w:r>
                </w:p>
              </w:tc>
              <w:tc>
                <w:tcPr>
                  <w:tcW w:w="1080" w:type="dxa"/>
                  <w:vMerge w:val="restart"/>
                  <w:tcBorders>
                    <w:top w:val="nil"/>
                    <w:left w:val="single" w:sz="4" w:space="0" w:color="auto"/>
                    <w:bottom w:val="single" w:sz="4" w:space="0" w:color="000000"/>
                    <w:right w:val="nil"/>
                  </w:tcBorders>
                  <w:shd w:val="clear" w:color="000000" w:fill="FFFFFF"/>
                  <w:noWrap/>
                  <w:vAlign w:val="center"/>
                  <w:hideMark/>
                </w:tcPr>
                <w:p w14:paraId="739D85B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008306</w:t>
                  </w:r>
                </w:p>
              </w:tc>
              <w:tc>
                <w:tcPr>
                  <w:tcW w:w="937" w:type="dxa"/>
                  <w:tcBorders>
                    <w:top w:val="nil"/>
                    <w:left w:val="single" w:sz="4" w:space="0" w:color="000000"/>
                    <w:bottom w:val="single" w:sz="4" w:space="0" w:color="000000"/>
                    <w:right w:val="nil"/>
                  </w:tcBorders>
                  <w:shd w:val="clear" w:color="000000" w:fill="FFFFFF"/>
                  <w:vAlign w:val="center"/>
                  <w:hideMark/>
                </w:tcPr>
                <w:p w14:paraId="7D1F60B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1.656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7CD74E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2.082</w:t>
                  </w:r>
                </w:p>
              </w:tc>
              <w:tc>
                <w:tcPr>
                  <w:tcW w:w="931" w:type="dxa"/>
                  <w:tcBorders>
                    <w:top w:val="nil"/>
                    <w:left w:val="nil"/>
                    <w:bottom w:val="single" w:sz="4" w:space="0" w:color="auto"/>
                    <w:right w:val="single" w:sz="4" w:space="0" w:color="auto"/>
                  </w:tcBorders>
                  <w:shd w:val="clear" w:color="000000" w:fill="FFFFFF"/>
                  <w:noWrap/>
                  <w:vAlign w:val="bottom"/>
                  <w:hideMark/>
                </w:tcPr>
                <w:p w14:paraId="600A1BC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ED8900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1,207627</w:t>
                  </w:r>
                </w:p>
              </w:tc>
              <w:tc>
                <w:tcPr>
                  <w:tcW w:w="952" w:type="dxa"/>
                  <w:tcBorders>
                    <w:top w:val="nil"/>
                    <w:left w:val="nil"/>
                    <w:bottom w:val="single" w:sz="4" w:space="0" w:color="auto"/>
                    <w:right w:val="single" w:sz="4" w:space="0" w:color="auto"/>
                  </w:tcBorders>
                  <w:shd w:val="clear" w:color="000000" w:fill="FFFFFF"/>
                  <w:noWrap/>
                  <w:vAlign w:val="bottom"/>
                  <w:hideMark/>
                </w:tcPr>
                <w:p w14:paraId="551A94F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398,7924</w:t>
                  </w:r>
                </w:p>
              </w:tc>
            </w:tr>
            <w:tr w:rsidR="000D1BE3" w:rsidRPr="00F12DB9" w14:paraId="1BD1F84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DCE7BB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32(2)</w:t>
                  </w:r>
                </w:p>
              </w:tc>
              <w:tc>
                <w:tcPr>
                  <w:tcW w:w="1080" w:type="dxa"/>
                  <w:vMerge/>
                  <w:tcBorders>
                    <w:top w:val="nil"/>
                    <w:left w:val="single" w:sz="4" w:space="0" w:color="auto"/>
                    <w:bottom w:val="single" w:sz="4" w:space="0" w:color="000000"/>
                    <w:right w:val="nil"/>
                  </w:tcBorders>
                  <w:vAlign w:val="center"/>
                  <w:hideMark/>
                </w:tcPr>
                <w:p w14:paraId="156CA54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single" w:sz="4" w:space="0" w:color="000000"/>
                    <w:bottom w:val="single" w:sz="4" w:space="0" w:color="000000"/>
                    <w:right w:val="single" w:sz="4" w:space="0" w:color="000000"/>
                  </w:tcBorders>
                  <w:shd w:val="clear" w:color="000000" w:fill="FFFFFF"/>
                  <w:vAlign w:val="center"/>
                  <w:hideMark/>
                </w:tcPr>
                <w:p w14:paraId="040E269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1.936</w:t>
                  </w:r>
                </w:p>
              </w:tc>
              <w:tc>
                <w:tcPr>
                  <w:tcW w:w="939" w:type="dxa"/>
                  <w:tcBorders>
                    <w:top w:val="nil"/>
                    <w:left w:val="nil"/>
                    <w:bottom w:val="nil"/>
                    <w:right w:val="single" w:sz="4" w:space="0" w:color="000000"/>
                  </w:tcBorders>
                  <w:shd w:val="clear" w:color="000000" w:fill="FFFFFF"/>
                  <w:vAlign w:val="center"/>
                  <w:hideMark/>
                </w:tcPr>
                <w:p w14:paraId="2DEAF10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2.109</w:t>
                  </w:r>
                </w:p>
              </w:tc>
              <w:tc>
                <w:tcPr>
                  <w:tcW w:w="931" w:type="dxa"/>
                  <w:tcBorders>
                    <w:top w:val="nil"/>
                    <w:left w:val="nil"/>
                    <w:bottom w:val="single" w:sz="4" w:space="0" w:color="auto"/>
                    <w:right w:val="single" w:sz="4" w:space="0" w:color="auto"/>
                  </w:tcBorders>
                  <w:shd w:val="clear" w:color="000000" w:fill="FFFFFF"/>
                  <w:noWrap/>
                  <w:vAlign w:val="bottom"/>
                  <w:hideMark/>
                </w:tcPr>
                <w:p w14:paraId="292D7DA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13A168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1,033106</w:t>
                  </w:r>
                </w:p>
              </w:tc>
              <w:tc>
                <w:tcPr>
                  <w:tcW w:w="952" w:type="dxa"/>
                  <w:tcBorders>
                    <w:top w:val="nil"/>
                    <w:left w:val="nil"/>
                    <w:bottom w:val="single" w:sz="4" w:space="0" w:color="auto"/>
                    <w:right w:val="single" w:sz="4" w:space="0" w:color="auto"/>
                  </w:tcBorders>
                  <w:shd w:val="clear" w:color="000000" w:fill="FFFFFF"/>
                  <w:noWrap/>
                  <w:vAlign w:val="bottom"/>
                  <w:hideMark/>
                </w:tcPr>
                <w:p w14:paraId="3C8029D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398,9669</w:t>
                  </w:r>
                </w:p>
              </w:tc>
            </w:tr>
            <w:tr w:rsidR="000D1BE3" w:rsidRPr="00F12DB9" w14:paraId="741D6AF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12F314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32(3)</w:t>
                  </w:r>
                </w:p>
              </w:tc>
              <w:tc>
                <w:tcPr>
                  <w:tcW w:w="1080" w:type="dxa"/>
                  <w:vMerge/>
                  <w:tcBorders>
                    <w:top w:val="nil"/>
                    <w:left w:val="single" w:sz="4" w:space="0" w:color="auto"/>
                    <w:bottom w:val="single" w:sz="4" w:space="0" w:color="000000"/>
                    <w:right w:val="nil"/>
                  </w:tcBorders>
                  <w:vAlign w:val="center"/>
                  <w:hideMark/>
                </w:tcPr>
                <w:p w14:paraId="6A818CE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single" w:sz="4" w:space="0" w:color="000000"/>
                    <w:bottom w:val="single" w:sz="4" w:space="0" w:color="000000"/>
                    <w:right w:val="nil"/>
                  </w:tcBorders>
                  <w:shd w:val="clear" w:color="000000" w:fill="FFFFFF"/>
                  <w:vAlign w:val="center"/>
                  <w:hideMark/>
                </w:tcPr>
                <w:p w14:paraId="0707C1F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1.545</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FA96CE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1.929</w:t>
                  </w:r>
                </w:p>
              </w:tc>
              <w:tc>
                <w:tcPr>
                  <w:tcW w:w="931" w:type="dxa"/>
                  <w:tcBorders>
                    <w:top w:val="nil"/>
                    <w:left w:val="nil"/>
                    <w:bottom w:val="single" w:sz="4" w:space="0" w:color="auto"/>
                    <w:right w:val="single" w:sz="4" w:space="0" w:color="auto"/>
                  </w:tcBorders>
                  <w:shd w:val="clear" w:color="000000" w:fill="FFFFFF"/>
                  <w:noWrap/>
                  <w:vAlign w:val="bottom"/>
                  <w:hideMark/>
                </w:tcPr>
                <w:p w14:paraId="31C3FF5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72848A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1,294835</w:t>
                  </w:r>
                </w:p>
              </w:tc>
              <w:tc>
                <w:tcPr>
                  <w:tcW w:w="952" w:type="dxa"/>
                  <w:tcBorders>
                    <w:top w:val="nil"/>
                    <w:left w:val="nil"/>
                    <w:bottom w:val="single" w:sz="4" w:space="0" w:color="auto"/>
                    <w:right w:val="single" w:sz="4" w:space="0" w:color="auto"/>
                  </w:tcBorders>
                  <w:shd w:val="clear" w:color="000000" w:fill="FFFFFF"/>
                  <w:noWrap/>
                  <w:vAlign w:val="bottom"/>
                  <w:hideMark/>
                </w:tcPr>
                <w:p w14:paraId="6F7845D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398,7052</w:t>
                  </w:r>
                </w:p>
              </w:tc>
            </w:tr>
            <w:tr w:rsidR="000D1BE3" w:rsidRPr="00F12DB9" w14:paraId="1031429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79DF97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33(1)</w:t>
                  </w:r>
                </w:p>
              </w:tc>
              <w:tc>
                <w:tcPr>
                  <w:tcW w:w="1080" w:type="dxa"/>
                  <w:vMerge w:val="restart"/>
                  <w:tcBorders>
                    <w:top w:val="nil"/>
                    <w:left w:val="single" w:sz="4" w:space="0" w:color="auto"/>
                    <w:bottom w:val="single" w:sz="4" w:space="0" w:color="000000"/>
                    <w:right w:val="nil"/>
                  </w:tcBorders>
                  <w:shd w:val="clear" w:color="000000" w:fill="FFFFFF"/>
                  <w:noWrap/>
                  <w:vAlign w:val="center"/>
                  <w:hideMark/>
                </w:tcPr>
                <w:p w14:paraId="72786C2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008348</w:t>
                  </w:r>
                </w:p>
              </w:tc>
              <w:tc>
                <w:tcPr>
                  <w:tcW w:w="937" w:type="dxa"/>
                  <w:tcBorders>
                    <w:top w:val="nil"/>
                    <w:left w:val="single" w:sz="4" w:space="0" w:color="000000"/>
                    <w:bottom w:val="single" w:sz="4" w:space="0" w:color="000000"/>
                    <w:right w:val="nil"/>
                  </w:tcBorders>
                  <w:shd w:val="clear" w:color="000000" w:fill="FFFFFF"/>
                  <w:vAlign w:val="center"/>
                  <w:hideMark/>
                </w:tcPr>
                <w:p w14:paraId="10D9DBC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972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0D213D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2.014</w:t>
                  </w:r>
                </w:p>
              </w:tc>
              <w:tc>
                <w:tcPr>
                  <w:tcW w:w="931" w:type="dxa"/>
                  <w:tcBorders>
                    <w:top w:val="nil"/>
                    <w:left w:val="nil"/>
                    <w:bottom w:val="single" w:sz="4" w:space="0" w:color="auto"/>
                    <w:right w:val="single" w:sz="4" w:space="0" w:color="auto"/>
                  </w:tcBorders>
                  <w:shd w:val="clear" w:color="000000" w:fill="FFFFFF"/>
                  <w:noWrap/>
                  <w:vAlign w:val="bottom"/>
                  <w:hideMark/>
                </w:tcPr>
                <w:p w14:paraId="664F630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E96505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2,057825</w:t>
                  </w:r>
                </w:p>
              </w:tc>
              <w:tc>
                <w:tcPr>
                  <w:tcW w:w="952" w:type="dxa"/>
                  <w:tcBorders>
                    <w:top w:val="nil"/>
                    <w:left w:val="nil"/>
                    <w:bottom w:val="single" w:sz="4" w:space="0" w:color="auto"/>
                    <w:right w:val="single" w:sz="4" w:space="0" w:color="auto"/>
                  </w:tcBorders>
                  <w:shd w:val="clear" w:color="000000" w:fill="FFFFFF"/>
                  <w:noWrap/>
                  <w:vAlign w:val="bottom"/>
                  <w:hideMark/>
                </w:tcPr>
                <w:p w14:paraId="3795FDA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397,9422</w:t>
                  </w:r>
                </w:p>
              </w:tc>
            </w:tr>
            <w:tr w:rsidR="000D1BE3" w:rsidRPr="00F12DB9" w14:paraId="39E89C4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CD480E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33(2)</w:t>
                  </w:r>
                </w:p>
              </w:tc>
              <w:tc>
                <w:tcPr>
                  <w:tcW w:w="1080" w:type="dxa"/>
                  <w:vMerge/>
                  <w:tcBorders>
                    <w:top w:val="nil"/>
                    <w:left w:val="single" w:sz="4" w:space="0" w:color="auto"/>
                    <w:bottom w:val="single" w:sz="4" w:space="0" w:color="000000"/>
                    <w:right w:val="nil"/>
                  </w:tcBorders>
                  <w:vAlign w:val="center"/>
                  <w:hideMark/>
                </w:tcPr>
                <w:p w14:paraId="0F622D42"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single" w:sz="4" w:space="0" w:color="000000"/>
                    <w:bottom w:val="single" w:sz="4" w:space="0" w:color="000000"/>
                    <w:right w:val="nil"/>
                  </w:tcBorders>
                  <w:shd w:val="clear" w:color="000000" w:fill="FFFFFF"/>
                  <w:vAlign w:val="center"/>
                  <w:hideMark/>
                </w:tcPr>
                <w:p w14:paraId="446F02C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1.709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1CBA42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2.085</w:t>
                  </w:r>
                </w:p>
              </w:tc>
              <w:tc>
                <w:tcPr>
                  <w:tcW w:w="931" w:type="dxa"/>
                  <w:tcBorders>
                    <w:top w:val="nil"/>
                    <w:left w:val="nil"/>
                    <w:bottom w:val="single" w:sz="4" w:space="0" w:color="auto"/>
                    <w:right w:val="single" w:sz="4" w:space="0" w:color="auto"/>
                  </w:tcBorders>
                  <w:shd w:val="clear" w:color="000000" w:fill="FFFFFF"/>
                  <w:noWrap/>
                  <w:vAlign w:val="bottom"/>
                  <w:hideMark/>
                </w:tcPr>
                <w:p w14:paraId="2C64532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FD74FB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1,17051</w:t>
                  </w:r>
                </w:p>
              </w:tc>
              <w:tc>
                <w:tcPr>
                  <w:tcW w:w="952" w:type="dxa"/>
                  <w:tcBorders>
                    <w:top w:val="nil"/>
                    <w:left w:val="nil"/>
                    <w:bottom w:val="single" w:sz="4" w:space="0" w:color="auto"/>
                    <w:right w:val="single" w:sz="4" w:space="0" w:color="auto"/>
                  </w:tcBorders>
                  <w:shd w:val="clear" w:color="000000" w:fill="FFFFFF"/>
                  <w:noWrap/>
                  <w:vAlign w:val="bottom"/>
                  <w:hideMark/>
                </w:tcPr>
                <w:p w14:paraId="2219268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398,8295</w:t>
                  </w:r>
                </w:p>
              </w:tc>
            </w:tr>
            <w:tr w:rsidR="000D1BE3" w:rsidRPr="00F12DB9" w14:paraId="30A5EC6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BBF49D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33(3)</w:t>
                  </w:r>
                </w:p>
              </w:tc>
              <w:tc>
                <w:tcPr>
                  <w:tcW w:w="1080" w:type="dxa"/>
                  <w:vMerge/>
                  <w:tcBorders>
                    <w:top w:val="nil"/>
                    <w:left w:val="single" w:sz="4" w:space="0" w:color="auto"/>
                    <w:bottom w:val="single" w:sz="4" w:space="0" w:color="000000"/>
                    <w:right w:val="nil"/>
                  </w:tcBorders>
                  <w:vAlign w:val="center"/>
                  <w:hideMark/>
                </w:tcPr>
                <w:p w14:paraId="647FDFD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single" w:sz="4" w:space="0" w:color="000000"/>
                    <w:bottom w:val="single" w:sz="4" w:space="0" w:color="000000"/>
                    <w:right w:val="nil"/>
                  </w:tcBorders>
                  <w:shd w:val="clear" w:color="000000" w:fill="FFFFFF"/>
                  <w:vAlign w:val="center"/>
                  <w:hideMark/>
                </w:tcPr>
                <w:p w14:paraId="18BA4FA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1.422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E8ECE1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2.077</w:t>
                  </w:r>
                </w:p>
              </w:tc>
              <w:tc>
                <w:tcPr>
                  <w:tcW w:w="931" w:type="dxa"/>
                  <w:tcBorders>
                    <w:top w:val="nil"/>
                    <w:left w:val="nil"/>
                    <w:bottom w:val="single" w:sz="4" w:space="0" w:color="auto"/>
                    <w:right w:val="single" w:sz="4" w:space="0" w:color="auto"/>
                  </w:tcBorders>
                  <w:shd w:val="clear" w:color="000000" w:fill="FFFFFF"/>
                  <w:noWrap/>
                  <w:vAlign w:val="bottom"/>
                  <w:hideMark/>
                </w:tcPr>
                <w:p w14:paraId="07858EC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9C2CE7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1,406521</w:t>
                  </w:r>
                </w:p>
              </w:tc>
              <w:tc>
                <w:tcPr>
                  <w:tcW w:w="952" w:type="dxa"/>
                  <w:tcBorders>
                    <w:top w:val="nil"/>
                    <w:left w:val="nil"/>
                    <w:bottom w:val="single" w:sz="4" w:space="0" w:color="auto"/>
                    <w:right w:val="single" w:sz="4" w:space="0" w:color="auto"/>
                  </w:tcBorders>
                  <w:shd w:val="clear" w:color="000000" w:fill="FFFFFF"/>
                  <w:noWrap/>
                  <w:vAlign w:val="bottom"/>
                  <w:hideMark/>
                </w:tcPr>
                <w:p w14:paraId="3176ABB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398,5935</w:t>
                  </w:r>
                </w:p>
              </w:tc>
            </w:tr>
            <w:tr w:rsidR="000D1BE3" w:rsidRPr="00F12DB9" w14:paraId="79FEDF4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86A5D3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34(1)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38608B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057170</w:t>
                  </w:r>
                </w:p>
              </w:tc>
              <w:tc>
                <w:tcPr>
                  <w:tcW w:w="937" w:type="dxa"/>
                  <w:tcBorders>
                    <w:top w:val="nil"/>
                    <w:left w:val="nil"/>
                    <w:bottom w:val="single" w:sz="4" w:space="0" w:color="000000"/>
                    <w:right w:val="nil"/>
                  </w:tcBorders>
                  <w:shd w:val="clear" w:color="000000" w:fill="FFFFFF"/>
                  <w:vAlign w:val="center"/>
                  <w:hideMark/>
                </w:tcPr>
                <w:p w14:paraId="58099EF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1.277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4232F1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2.018</w:t>
                  </w:r>
                </w:p>
              </w:tc>
              <w:tc>
                <w:tcPr>
                  <w:tcW w:w="931" w:type="dxa"/>
                  <w:tcBorders>
                    <w:top w:val="nil"/>
                    <w:left w:val="nil"/>
                    <w:bottom w:val="single" w:sz="4" w:space="0" w:color="auto"/>
                    <w:right w:val="single" w:sz="4" w:space="0" w:color="auto"/>
                  </w:tcBorders>
                  <w:shd w:val="clear" w:color="000000" w:fill="FFFFFF"/>
                  <w:noWrap/>
                  <w:vAlign w:val="bottom"/>
                  <w:hideMark/>
                </w:tcPr>
                <w:p w14:paraId="54D226E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D2C13F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1,565832</w:t>
                  </w:r>
                </w:p>
              </w:tc>
              <w:tc>
                <w:tcPr>
                  <w:tcW w:w="952" w:type="dxa"/>
                  <w:tcBorders>
                    <w:top w:val="nil"/>
                    <w:left w:val="nil"/>
                    <w:bottom w:val="single" w:sz="4" w:space="0" w:color="auto"/>
                    <w:right w:val="single" w:sz="4" w:space="0" w:color="auto"/>
                  </w:tcBorders>
                  <w:shd w:val="clear" w:color="000000" w:fill="FFFFFF"/>
                  <w:noWrap/>
                  <w:vAlign w:val="bottom"/>
                  <w:hideMark/>
                </w:tcPr>
                <w:p w14:paraId="3F06913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398,4342</w:t>
                  </w:r>
                </w:p>
              </w:tc>
            </w:tr>
            <w:tr w:rsidR="000D1BE3" w:rsidRPr="00F12DB9" w14:paraId="67C9BE4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1C9566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34(2)</w:t>
                  </w:r>
                </w:p>
              </w:tc>
              <w:tc>
                <w:tcPr>
                  <w:tcW w:w="1080" w:type="dxa"/>
                  <w:vMerge/>
                  <w:tcBorders>
                    <w:top w:val="nil"/>
                    <w:left w:val="single" w:sz="4" w:space="0" w:color="auto"/>
                    <w:bottom w:val="single" w:sz="4" w:space="0" w:color="000000"/>
                    <w:right w:val="single" w:sz="4" w:space="0" w:color="auto"/>
                  </w:tcBorders>
                  <w:vAlign w:val="center"/>
                  <w:hideMark/>
                </w:tcPr>
                <w:p w14:paraId="6404878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CD1402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1.111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296214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2.043</w:t>
                  </w:r>
                </w:p>
              </w:tc>
              <w:tc>
                <w:tcPr>
                  <w:tcW w:w="931" w:type="dxa"/>
                  <w:tcBorders>
                    <w:top w:val="nil"/>
                    <w:left w:val="nil"/>
                    <w:bottom w:val="single" w:sz="4" w:space="0" w:color="auto"/>
                    <w:right w:val="single" w:sz="4" w:space="0" w:color="auto"/>
                  </w:tcBorders>
                  <w:shd w:val="clear" w:color="000000" w:fill="FFFFFF"/>
                  <w:noWrap/>
                  <w:vAlign w:val="bottom"/>
                  <w:hideMark/>
                </w:tcPr>
                <w:p w14:paraId="7486B0B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E35A70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1,799997</w:t>
                  </w:r>
                </w:p>
              </w:tc>
              <w:tc>
                <w:tcPr>
                  <w:tcW w:w="952" w:type="dxa"/>
                  <w:tcBorders>
                    <w:top w:val="nil"/>
                    <w:left w:val="nil"/>
                    <w:bottom w:val="single" w:sz="4" w:space="0" w:color="auto"/>
                    <w:right w:val="single" w:sz="4" w:space="0" w:color="auto"/>
                  </w:tcBorders>
                  <w:shd w:val="clear" w:color="000000" w:fill="FFFFFF"/>
                  <w:noWrap/>
                  <w:vAlign w:val="bottom"/>
                  <w:hideMark/>
                </w:tcPr>
                <w:p w14:paraId="1B56B0C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398,2</w:t>
                  </w:r>
                </w:p>
              </w:tc>
            </w:tr>
            <w:tr w:rsidR="000D1BE3" w:rsidRPr="00F12DB9" w14:paraId="59D7570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194A14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34(3)</w:t>
                  </w:r>
                </w:p>
              </w:tc>
              <w:tc>
                <w:tcPr>
                  <w:tcW w:w="1080" w:type="dxa"/>
                  <w:vMerge/>
                  <w:tcBorders>
                    <w:top w:val="nil"/>
                    <w:left w:val="single" w:sz="4" w:space="0" w:color="auto"/>
                    <w:bottom w:val="single" w:sz="4" w:space="0" w:color="000000"/>
                    <w:right w:val="single" w:sz="4" w:space="0" w:color="auto"/>
                  </w:tcBorders>
                  <w:vAlign w:val="center"/>
                  <w:hideMark/>
                </w:tcPr>
                <w:p w14:paraId="7DFBD637"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155E96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1.307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7E6E93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2.052</w:t>
                  </w:r>
                </w:p>
              </w:tc>
              <w:tc>
                <w:tcPr>
                  <w:tcW w:w="931" w:type="dxa"/>
                  <w:tcBorders>
                    <w:top w:val="nil"/>
                    <w:left w:val="nil"/>
                    <w:bottom w:val="single" w:sz="4" w:space="0" w:color="auto"/>
                    <w:right w:val="single" w:sz="4" w:space="0" w:color="auto"/>
                  </w:tcBorders>
                  <w:shd w:val="clear" w:color="000000" w:fill="FFFFFF"/>
                  <w:noWrap/>
                  <w:vAlign w:val="bottom"/>
                  <w:hideMark/>
                </w:tcPr>
                <w:p w14:paraId="108D6E3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CCA3DA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1,530605</w:t>
                  </w:r>
                </w:p>
              </w:tc>
              <w:tc>
                <w:tcPr>
                  <w:tcW w:w="952" w:type="dxa"/>
                  <w:tcBorders>
                    <w:top w:val="nil"/>
                    <w:left w:val="nil"/>
                    <w:bottom w:val="single" w:sz="4" w:space="0" w:color="auto"/>
                    <w:right w:val="single" w:sz="4" w:space="0" w:color="auto"/>
                  </w:tcBorders>
                  <w:shd w:val="clear" w:color="000000" w:fill="FFFFFF"/>
                  <w:noWrap/>
                  <w:vAlign w:val="bottom"/>
                  <w:hideMark/>
                </w:tcPr>
                <w:p w14:paraId="15AAF07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398,4694</w:t>
                  </w:r>
                </w:p>
              </w:tc>
            </w:tr>
            <w:tr w:rsidR="000D1BE3" w:rsidRPr="00F12DB9" w14:paraId="7B491DE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531721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35(1)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4F1D29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057228</w:t>
                  </w:r>
                </w:p>
              </w:tc>
              <w:tc>
                <w:tcPr>
                  <w:tcW w:w="937" w:type="dxa"/>
                  <w:tcBorders>
                    <w:top w:val="nil"/>
                    <w:left w:val="nil"/>
                    <w:bottom w:val="single" w:sz="4" w:space="0" w:color="000000"/>
                    <w:right w:val="nil"/>
                  </w:tcBorders>
                  <w:shd w:val="clear" w:color="000000" w:fill="FFFFFF"/>
                  <w:vAlign w:val="center"/>
                  <w:hideMark/>
                </w:tcPr>
                <w:p w14:paraId="0C27B6B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1.633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A99E44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2.102</w:t>
                  </w:r>
                </w:p>
              </w:tc>
              <w:tc>
                <w:tcPr>
                  <w:tcW w:w="931" w:type="dxa"/>
                  <w:tcBorders>
                    <w:top w:val="nil"/>
                    <w:left w:val="nil"/>
                    <w:bottom w:val="single" w:sz="4" w:space="0" w:color="auto"/>
                    <w:right w:val="single" w:sz="4" w:space="0" w:color="auto"/>
                  </w:tcBorders>
                  <w:shd w:val="clear" w:color="000000" w:fill="FFFFFF"/>
                  <w:noWrap/>
                  <w:vAlign w:val="bottom"/>
                  <w:hideMark/>
                </w:tcPr>
                <w:p w14:paraId="2CD8129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84D588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1,224845</w:t>
                  </w:r>
                </w:p>
              </w:tc>
              <w:tc>
                <w:tcPr>
                  <w:tcW w:w="952" w:type="dxa"/>
                  <w:tcBorders>
                    <w:top w:val="nil"/>
                    <w:left w:val="nil"/>
                    <w:bottom w:val="single" w:sz="4" w:space="0" w:color="auto"/>
                    <w:right w:val="single" w:sz="4" w:space="0" w:color="auto"/>
                  </w:tcBorders>
                  <w:shd w:val="clear" w:color="000000" w:fill="FFFFFF"/>
                  <w:noWrap/>
                  <w:vAlign w:val="bottom"/>
                  <w:hideMark/>
                </w:tcPr>
                <w:p w14:paraId="4A495B8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398,7752</w:t>
                  </w:r>
                </w:p>
              </w:tc>
            </w:tr>
            <w:tr w:rsidR="000D1BE3" w:rsidRPr="00F12DB9" w14:paraId="5E04B63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F0C711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35(2)</w:t>
                  </w:r>
                </w:p>
              </w:tc>
              <w:tc>
                <w:tcPr>
                  <w:tcW w:w="1080" w:type="dxa"/>
                  <w:vMerge/>
                  <w:tcBorders>
                    <w:top w:val="nil"/>
                    <w:left w:val="single" w:sz="4" w:space="0" w:color="auto"/>
                    <w:bottom w:val="single" w:sz="4" w:space="0" w:color="000000"/>
                    <w:right w:val="single" w:sz="4" w:space="0" w:color="auto"/>
                  </w:tcBorders>
                  <w:vAlign w:val="center"/>
                  <w:hideMark/>
                </w:tcPr>
                <w:p w14:paraId="5B5C7C37"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6162E8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1.202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C040E7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1.983</w:t>
                  </w:r>
                </w:p>
              </w:tc>
              <w:tc>
                <w:tcPr>
                  <w:tcW w:w="931" w:type="dxa"/>
                  <w:tcBorders>
                    <w:top w:val="nil"/>
                    <w:left w:val="nil"/>
                    <w:bottom w:val="single" w:sz="4" w:space="0" w:color="auto"/>
                    <w:right w:val="single" w:sz="4" w:space="0" w:color="auto"/>
                  </w:tcBorders>
                  <w:shd w:val="clear" w:color="000000" w:fill="FFFFFF"/>
                  <w:noWrap/>
                  <w:vAlign w:val="bottom"/>
                  <w:hideMark/>
                </w:tcPr>
                <w:p w14:paraId="62ABDD1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64ECBB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1,663348</w:t>
                  </w:r>
                </w:p>
              </w:tc>
              <w:tc>
                <w:tcPr>
                  <w:tcW w:w="952" w:type="dxa"/>
                  <w:tcBorders>
                    <w:top w:val="nil"/>
                    <w:left w:val="nil"/>
                    <w:bottom w:val="single" w:sz="4" w:space="0" w:color="auto"/>
                    <w:right w:val="single" w:sz="4" w:space="0" w:color="auto"/>
                  </w:tcBorders>
                  <w:shd w:val="clear" w:color="000000" w:fill="FFFFFF"/>
                  <w:noWrap/>
                  <w:vAlign w:val="bottom"/>
                  <w:hideMark/>
                </w:tcPr>
                <w:p w14:paraId="47E958E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398,3367</w:t>
                  </w:r>
                </w:p>
              </w:tc>
            </w:tr>
            <w:tr w:rsidR="000D1BE3" w:rsidRPr="00F12DB9" w14:paraId="6314CA4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5CE3D9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35(3)</w:t>
                  </w:r>
                </w:p>
              </w:tc>
              <w:tc>
                <w:tcPr>
                  <w:tcW w:w="1080" w:type="dxa"/>
                  <w:vMerge/>
                  <w:tcBorders>
                    <w:top w:val="nil"/>
                    <w:left w:val="single" w:sz="4" w:space="0" w:color="auto"/>
                    <w:bottom w:val="single" w:sz="4" w:space="0" w:color="000000"/>
                    <w:right w:val="single" w:sz="4" w:space="0" w:color="auto"/>
                  </w:tcBorders>
                  <w:vAlign w:val="center"/>
                  <w:hideMark/>
                </w:tcPr>
                <w:p w14:paraId="041D576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4AF791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3.055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AC448D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1.983</w:t>
                  </w:r>
                </w:p>
              </w:tc>
              <w:tc>
                <w:tcPr>
                  <w:tcW w:w="931" w:type="dxa"/>
                  <w:tcBorders>
                    <w:top w:val="nil"/>
                    <w:left w:val="nil"/>
                    <w:bottom w:val="single" w:sz="4" w:space="0" w:color="auto"/>
                    <w:right w:val="single" w:sz="4" w:space="0" w:color="auto"/>
                  </w:tcBorders>
                  <w:shd w:val="clear" w:color="000000" w:fill="FFFFFF"/>
                  <w:noWrap/>
                  <w:vAlign w:val="bottom"/>
                  <w:hideMark/>
                </w:tcPr>
                <w:p w14:paraId="2729F98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057739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0,654581</w:t>
                  </w:r>
                </w:p>
              </w:tc>
              <w:tc>
                <w:tcPr>
                  <w:tcW w:w="952" w:type="dxa"/>
                  <w:tcBorders>
                    <w:top w:val="nil"/>
                    <w:left w:val="nil"/>
                    <w:bottom w:val="single" w:sz="4" w:space="0" w:color="auto"/>
                    <w:right w:val="single" w:sz="4" w:space="0" w:color="auto"/>
                  </w:tcBorders>
                  <w:shd w:val="clear" w:color="000000" w:fill="FFFFFF"/>
                  <w:noWrap/>
                  <w:vAlign w:val="bottom"/>
                  <w:hideMark/>
                </w:tcPr>
                <w:p w14:paraId="05FA016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399,3454</w:t>
                  </w:r>
                </w:p>
              </w:tc>
            </w:tr>
            <w:tr w:rsidR="000D1BE3" w:rsidRPr="00F12DB9" w14:paraId="3BCCC8B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FA1A57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36(1)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754C61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022926</w:t>
                  </w:r>
                </w:p>
              </w:tc>
              <w:tc>
                <w:tcPr>
                  <w:tcW w:w="937" w:type="dxa"/>
                  <w:tcBorders>
                    <w:top w:val="nil"/>
                    <w:left w:val="nil"/>
                    <w:bottom w:val="single" w:sz="4" w:space="0" w:color="000000"/>
                    <w:right w:val="nil"/>
                  </w:tcBorders>
                  <w:shd w:val="clear" w:color="000000" w:fill="FFFFFF"/>
                  <w:vAlign w:val="center"/>
                  <w:hideMark/>
                </w:tcPr>
                <w:p w14:paraId="3A40BC6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1.785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089411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2.102</w:t>
                  </w:r>
                </w:p>
              </w:tc>
              <w:tc>
                <w:tcPr>
                  <w:tcW w:w="931" w:type="dxa"/>
                  <w:tcBorders>
                    <w:top w:val="nil"/>
                    <w:left w:val="nil"/>
                    <w:bottom w:val="single" w:sz="4" w:space="0" w:color="auto"/>
                    <w:right w:val="single" w:sz="4" w:space="0" w:color="auto"/>
                  </w:tcBorders>
                  <w:shd w:val="clear" w:color="000000" w:fill="FFFFFF"/>
                  <w:noWrap/>
                  <w:vAlign w:val="bottom"/>
                  <w:hideMark/>
                </w:tcPr>
                <w:p w14:paraId="0C920E1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A33EEF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1,120529</w:t>
                  </w:r>
                </w:p>
              </w:tc>
              <w:tc>
                <w:tcPr>
                  <w:tcW w:w="952" w:type="dxa"/>
                  <w:tcBorders>
                    <w:top w:val="nil"/>
                    <w:left w:val="nil"/>
                    <w:bottom w:val="single" w:sz="4" w:space="0" w:color="auto"/>
                    <w:right w:val="single" w:sz="4" w:space="0" w:color="auto"/>
                  </w:tcBorders>
                  <w:shd w:val="clear" w:color="000000" w:fill="FFFFFF"/>
                  <w:noWrap/>
                  <w:vAlign w:val="bottom"/>
                  <w:hideMark/>
                </w:tcPr>
                <w:p w14:paraId="156416D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398,8795</w:t>
                  </w:r>
                </w:p>
              </w:tc>
            </w:tr>
            <w:tr w:rsidR="000D1BE3" w:rsidRPr="00F12DB9" w14:paraId="55C4BBC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A3BE39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36(2)</w:t>
                  </w:r>
                </w:p>
              </w:tc>
              <w:tc>
                <w:tcPr>
                  <w:tcW w:w="1080" w:type="dxa"/>
                  <w:vMerge/>
                  <w:tcBorders>
                    <w:top w:val="nil"/>
                    <w:left w:val="single" w:sz="4" w:space="0" w:color="auto"/>
                    <w:bottom w:val="single" w:sz="4" w:space="0" w:color="000000"/>
                    <w:right w:val="single" w:sz="4" w:space="0" w:color="auto"/>
                  </w:tcBorders>
                  <w:vAlign w:val="center"/>
                  <w:hideMark/>
                </w:tcPr>
                <w:p w14:paraId="26965DD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19BAA7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1.626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BE8A15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2.015</w:t>
                  </w:r>
                </w:p>
              </w:tc>
              <w:tc>
                <w:tcPr>
                  <w:tcW w:w="931" w:type="dxa"/>
                  <w:tcBorders>
                    <w:top w:val="nil"/>
                    <w:left w:val="nil"/>
                    <w:bottom w:val="single" w:sz="4" w:space="0" w:color="auto"/>
                    <w:right w:val="single" w:sz="4" w:space="0" w:color="auto"/>
                  </w:tcBorders>
                  <w:shd w:val="clear" w:color="000000" w:fill="FFFFFF"/>
                  <w:noWrap/>
                  <w:vAlign w:val="bottom"/>
                  <w:hideMark/>
                </w:tcPr>
                <w:p w14:paraId="2682E40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672641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1,229667</w:t>
                  </w:r>
                </w:p>
              </w:tc>
              <w:tc>
                <w:tcPr>
                  <w:tcW w:w="952" w:type="dxa"/>
                  <w:tcBorders>
                    <w:top w:val="nil"/>
                    <w:left w:val="nil"/>
                    <w:bottom w:val="single" w:sz="4" w:space="0" w:color="auto"/>
                    <w:right w:val="single" w:sz="4" w:space="0" w:color="auto"/>
                  </w:tcBorders>
                  <w:shd w:val="clear" w:color="000000" w:fill="FFFFFF"/>
                  <w:noWrap/>
                  <w:vAlign w:val="bottom"/>
                  <w:hideMark/>
                </w:tcPr>
                <w:p w14:paraId="6D75A84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398,7703</w:t>
                  </w:r>
                </w:p>
              </w:tc>
            </w:tr>
            <w:tr w:rsidR="000D1BE3" w:rsidRPr="00F12DB9" w14:paraId="04CBE8E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764860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36(3)</w:t>
                  </w:r>
                </w:p>
              </w:tc>
              <w:tc>
                <w:tcPr>
                  <w:tcW w:w="1080" w:type="dxa"/>
                  <w:vMerge/>
                  <w:tcBorders>
                    <w:top w:val="nil"/>
                    <w:left w:val="single" w:sz="4" w:space="0" w:color="auto"/>
                    <w:bottom w:val="single" w:sz="4" w:space="0" w:color="000000"/>
                    <w:right w:val="single" w:sz="4" w:space="0" w:color="auto"/>
                  </w:tcBorders>
                  <w:vAlign w:val="center"/>
                  <w:hideMark/>
                </w:tcPr>
                <w:p w14:paraId="66759D7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927CF6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1.705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74C7A1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2.069</w:t>
                  </w:r>
                </w:p>
              </w:tc>
              <w:tc>
                <w:tcPr>
                  <w:tcW w:w="931" w:type="dxa"/>
                  <w:tcBorders>
                    <w:top w:val="nil"/>
                    <w:left w:val="nil"/>
                    <w:bottom w:val="single" w:sz="4" w:space="0" w:color="auto"/>
                    <w:right w:val="single" w:sz="4" w:space="0" w:color="auto"/>
                  </w:tcBorders>
                  <w:shd w:val="clear" w:color="000000" w:fill="FFFFFF"/>
                  <w:noWrap/>
                  <w:vAlign w:val="bottom"/>
                  <w:hideMark/>
                </w:tcPr>
                <w:p w14:paraId="6BF4656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9E2D7D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1,172721</w:t>
                  </w:r>
                </w:p>
              </w:tc>
              <w:tc>
                <w:tcPr>
                  <w:tcW w:w="952" w:type="dxa"/>
                  <w:tcBorders>
                    <w:top w:val="nil"/>
                    <w:left w:val="nil"/>
                    <w:bottom w:val="single" w:sz="4" w:space="0" w:color="auto"/>
                    <w:right w:val="single" w:sz="4" w:space="0" w:color="auto"/>
                  </w:tcBorders>
                  <w:shd w:val="clear" w:color="000000" w:fill="FFFFFF"/>
                  <w:noWrap/>
                  <w:vAlign w:val="bottom"/>
                  <w:hideMark/>
                </w:tcPr>
                <w:p w14:paraId="2E80230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398,8273</w:t>
                  </w:r>
                </w:p>
              </w:tc>
            </w:tr>
            <w:tr w:rsidR="000D1BE3" w:rsidRPr="00F12DB9" w14:paraId="6A68001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DB1E1D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37(1)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C31063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052808</w:t>
                  </w:r>
                </w:p>
              </w:tc>
              <w:tc>
                <w:tcPr>
                  <w:tcW w:w="937" w:type="dxa"/>
                  <w:tcBorders>
                    <w:top w:val="nil"/>
                    <w:left w:val="nil"/>
                    <w:bottom w:val="single" w:sz="4" w:space="0" w:color="000000"/>
                    <w:right w:val="single" w:sz="4" w:space="0" w:color="000000"/>
                  </w:tcBorders>
                  <w:shd w:val="clear" w:color="000000" w:fill="FFFFFF"/>
                  <w:vAlign w:val="center"/>
                  <w:hideMark/>
                </w:tcPr>
                <w:p w14:paraId="0FC8260E"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2.603</w:t>
                  </w:r>
                </w:p>
              </w:tc>
              <w:tc>
                <w:tcPr>
                  <w:tcW w:w="939" w:type="dxa"/>
                  <w:tcBorders>
                    <w:top w:val="nil"/>
                    <w:left w:val="nil"/>
                    <w:bottom w:val="nil"/>
                    <w:right w:val="single" w:sz="4" w:space="0" w:color="000000"/>
                  </w:tcBorders>
                  <w:shd w:val="clear" w:color="000000" w:fill="FFFFFF"/>
                  <w:vAlign w:val="center"/>
                  <w:hideMark/>
                </w:tcPr>
                <w:p w14:paraId="0C6891C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2.143</w:t>
                  </w:r>
                </w:p>
              </w:tc>
              <w:tc>
                <w:tcPr>
                  <w:tcW w:w="931" w:type="dxa"/>
                  <w:tcBorders>
                    <w:top w:val="nil"/>
                    <w:left w:val="nil"/>
                    <w:bottom w:val="single" w:sz="4" w:space="0" w:color="auto"/>
                    <w:right w:val="single" w:sz="4" w:space="0" w:color="auto"/>
                  </w:tcBorders>
                  <w:shd w:val="clear" w:color="000000" w:fill="FFFFFF"/>
                  <w:noWrap/>
                  <w:vAlign w:val="bottom"/>
                  <w:hideMark/>
                </w:tcPr>
                <w:p w14:paraId="22AE071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953D2B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0,768365</w:t>
                  </w:r>
                </w:p>
              </w:tc>
              <w:tc>
                <w:tcPr>
                  <w:tcW w:w="952" w:type="dxa"/>
                  <w:tcBorders>
                    <w:top w:val="nil"/>
                    <w:left w:val="nil"/>
                    <w:bottom w:val="single" w:sz="4" w:space="0" w:color="auto"/>
                    <w:right w:val="single" w:sz="4" w:space="0" w:color="auto"/>
                  </w:tcBorders>
                  <w:shd w:val="clear" w:color="000000" w:fill="FFFFFF"/>
                  <w:noWrap/>
                  <w:vAlign w:val="bottom"/>
                  <w:hideMark/>
                </w:tcPr>
                <w:p w14:paraId="6FC818B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399,2316</w:t>
                  </w:r>
                </w:p>
              </w:tc>
            </w:tr>
            <w:tr w:rsidR="000D1BE3" w:rsidRPr="00F12DB9" w14:paraId="780787C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2D8386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37(2)</w:t>
                  </w:r>
                </w:p>
              </w:tc>
              <w:tc>
                <w:tcPr>
                  <w:tcW w:w="1080" w:type="dxa"/>
                  <w:vMerge/>
                  <w:tcBorders>
                    <w:top w:val="nil"/>
                    <w:left w:val="single" w:sz="4" w:space="0" w:color="auto"/>
                    <w:bottom w:val="single" w:sz="4" w:space="0" w:color="auto"/>
                    <w:right w:val="single" w:sz="4" w:space="0" w:color="auto"/>
                  </w:tcBorders>
                  <w:vAlign w:val="center"/>
                  <w:hideMark/>
                </w:tcPr>
                <w:p w14:paraId="2BF90DF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0C9A170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2.493</w:t>
                  </w:r>
                </w:p>
              </w:tc>
              <w:tc>
                <w:tcPr>
                  <w:tcW w:w="939" w:type="dxa"/>
                  <w:tcBorders>
                    <w:top w:val="nil"/>
                    <w:left w:val="nil"/>
                    <w:bottom w:val="nil"/>
                    <w:right w:val="single" w:sz="4" w:space="0" w:color="000000"/>
                  </w:tcBorders>
                  <w:shd w:val="clear" w:color="000000" w:fill="FFFFFF"/>
                  <w:vAlign w:val="center"/>
                  <w:hideMark/>
                </w:tcPr>
                <w:p w14:paraId="0E71130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2.150</w:t>
                  </w:r>
                </w:p>
              </w:tc>
              <w:tc>
                <w:tcPr>
                  <w:tcW w:w="931" w:type="dxa"/>
                  <w:tcBorders>
                    <w:top w:val="nil"/>
                    <w:left w:val="nil"/>
                    <w:bottom w:val="single" w:sz="4" w:space="0" w:color="auto"/>
                    <w:right w:val="single" w:sz="4" w:space="0" w:color="auto"/>
                  </w:tcBorders>
                  <w:shd w:val="clear" w:color="000000" w:fill="FFFFFF"/>
                  <w:noWrap/>
                  <w:vAlign w:val="bottom"/>
                  <w:hideMark/>
                </w:tcPr>
                <w:p w14:paraId="22F4881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A1637F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0,80214</w:t>
                  </w:r>
                </w:p>
              </w:tc>
              <w:tc>
                <w:tcPr>
                  <w:tcW w:w="952" w:type="dxa"/>
                  <w:tcBorders>
                    <w:top w:val="nil"/>
                    <w:left w:val="nil"/>
                    <w:bottom w:val="single" w:sz="4" w:space="0" w:color="auto"/>
                    <w:right w:val="single" w:sz="4" w:space="0" w:color="auto"/>
                  </w:tcBorders>
                  <w:shd w:val="clear" w:color="000000" w:fill="FFFFFF"/>
                  <w:noWrap/>
                  <w:vAlign w:val="bottom"/>
                  <w:hideMark/>
                </w:tcPr>
                <w:p w14:paraId="616EF05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399,1979</w:t>
                  </w:r>
                </w:p>
              </w:tc>
            </w:tr>
            <w:tr w:rsidR="000D1BE3" w:rsidRPr="00F12DB9" w14:paraId="1CF5937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3F1E53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37(3)</w:t>
                  </w:r>
                </w:p>
              </w:tc>
              <w:tc>
                <w:tcPr>
                  <w:tcW w:w="1080" w:type="dxa"/>
                  <w:vMerge/>
                  <w:tcBorders>
                    <w:top w:val="nil"/>
                    <w:left w:val="single" w:sz="4" w:space="0" w:color="auto"/>
                    <w:bottom w:val="single" w:sz="4" w:space="0" w:color="auto"/>
                    <w:right w:val="single" w:sz="4" w:space="0" w:color="auto"/>
                  </w:tcBorders>
                  <w:vAlign w:val="center"/>
                  <w:hideMark/>
                </w:tcPr>
                <w:p w14:paraId="01F45BA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66D179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1.151</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22EFAB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1.980</w:t>
                  </w:r>
                </w:p>
              </w:tc>
              <w:tc>
                <w:tcPr>
                  <w:tcW w:w="931" w:type="dxa"/>
                  <w:tcBorders>
                    <w:top w:val="nil"/>
                    <w:left w:val="nil"/>
                    <w:bottom w:val="single" w:sz="4" w:space="0" w:color="auto"/>
                    <w:right w:val="single" w:sz="4" w:space="0" w:color="auto"/>
                  </w:tcBorders>
                  <w:shd w:val="clear" w:color="000000" w:fill="FFFFFF"/>
                  <w:noWrap/>
                  <w:vAlign w:val="bottom"/>
                  <w:hideMark/>
                </w:tcPr>
                <w:p w14:paraId="0F54F67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97F8DF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1,737183</w:t>
                  </w:r>
                </w:p>
              </w:tc>
              <w:tc>
                <w:tcPr>
                  <w:tcW w:w="952" w:type="dxa"/>
                  <w:tcBorders>
                    <w:top w:val="nil"/>
                    <w:left w:val="nil"/>
                    <w:bottom w:val="single" w:sz="4" w:space="0" w:color="auto"/>
                    <w:right w:val="single" w:sz="4" w:space="0" w:color="auto"/>
                  </w:tcBorders>
                  <w:shd w:val="clear" w:color="000000" w:fill="FFFFFF"/>
                  <w:noWrap/>
                  <w:vAlign w:val="bottom"/>
                  <w:hideMark/>
                </w:tcPr>
                <w:p w14:paraId="3D77188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398,2628</w:t>
                  </w:r>
                </w:p>
              </w:tc>
            </w:tr>
            <w:tr w:rsidR="000D1BE3" w:rsidRPr="00F12DB9" w14:paraId="7B1312C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426351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38(1)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8CE669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002664</w:t>
                  </w:r>
                </w:p>
              </w:tc>
              <w:tc>
                <w:tcPr>
                  <w:tcW w:w="937" w:type="dxa"/>
                  <w:tcBorders>
                    <w:top w:val="nil"/>
                    <w:left w:val="nil"/>
                    <w:bottom w:val="single" w:sz="4" w:space="0" w:color="000000"/>
                    <w:right w:val="nil"/>
                  </w:tcBorders>
                  <w:shd w:val="clear" w:color="000000" w:fill="FFFFFF"/>
                  <w:vAlign w:val="center"/>
                  <w:hideMark/>
                </w:tcPr>
                <w:p w14:paraId="4142055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1.005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CD3E90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1.941</w:t>
                  </w:r>
                </w:p>
              </w:tc>
              <w:tc>
                <w:tcPr>
                  <w:tcW w:w="931" w:type="dxa"/>
                  <w:tcBorders>
                    <w:top w:val="nil"/>
                    <w:left w:val="nil"/>
                    <w:bottom w:val="single" w:sz="4" w:space="0" w:color="auto"/>
                    <w:right w:val="single" w:sz="4" w:space="0" w:color="auto"/>
                  </w:tcBorders>
                  <w:shd w:val="clear" w:color="000000" w:fill="FFFFFF"/>
                  <w:noWrap/>
                  <w:vAlign w:val="bottom"/>
                  <w:hideMark/>
                </w:tcPr>
                <w:p w14:paraId="08A0304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469C3A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1,989947</w:t>
                  </w:r>
                </w:p>
              </w:tc>
              <w:tc>
                <w:tcPr>
                  <w:tcW w:w="952" w:type="dxa"/>
                  <w:tcBorders>
                    <w:top w:val="nil"/>
                    <w:left w:val="nil"/>
                    <w:bottom w:val="single" w:sz="4" w:space="0" w:color="auto"/>
                    <w:right w:val="single" w:sz="4" w:space="0" w:color="auto"/>
                  </w:tcBorders>
                  <w:shd w:val="clear" w:color="000000" w:fill="FFFFFF"/>
                  <w:noWrap/>
                  <w:vAlign w:val="bottom"/>
                  <w:hideMark/>
                </w:tcPr>
                <w:p w14:paraId="6882C02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398,0101</w:t>
                  </w:r>
                </w:p>
              </w:tc>
            </w:tr>
            <w:tr w:rsidR="000D1BE3" w:rsidRPr="00F12DB9" w14:paraId="004681D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5C532D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38(2)</w:t>
                  </w:r>
                </w:p>
              </w:tc>
              <w:tc>
                <w:tcPr>
                  <w:tcW w:w="1080" w:type="dxa"/>
                  <w:vMerge/>
                  <w:tcBorders>
                    <w:top w:val="nil"/>
                    <w:left w:val="single" w:sz="4" w:space="0" w:color="auto"/>
                    <w:bottom w:val="single" w:sz="4" w:space="0" w:color="auto"/>
                    <w:right w:val="single" w:sz="4" w:space="0" w:color="auto"/>
                  </w:tcBorders>
                  <w:vAlign w:val="center"/>
                  <w:hideMark/>
                </w:tcPr>
                <w:p w14:paraId="193D33C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5BF958C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1.309</w:t>
                  </w:r>
                </w:p>
              </w:tc>
              <w:tc>
                <w:tcPr>
                  <w:tcW w:w="939" w:type="dxa"/>
                  <w:tcBorders>
                    <w:top w:val="nil"/>
                    <w:left w:val="nil"/>
                    <w:bottom w:val="nil"/>
                    <w:right w:val="single" w:sz="4" w:space="0" w:color="000000"/>
                  </w:tcBorders>
                  <w:shd w:val="clear" w:color="000000" w:fill="FFFFFF"/>
                  <w:vAlign w:val="center"/>
                  <w:hideMark/>
                </w:tcPr>
                <w:p w14:paraId="07CF963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2.121</w:t>
                  </w:r>
                </w:p>
              </w:tc>
              <w:tc>
                <w:tcPr>
                  <w:tcW w:w="931" w:type="dxa"/>
                  <w:tcBorders>
                    <w:top w:val="nil"/>
                    <w:left w:val="nil"/>
                    <w:bottom w:val="single" w:sz="4" w:space="0" w:color="auto"/>
                    <w:right w:val="single" w:sz="4" w:space="0" w:color="auto"/>
                  </w:tcBorders>
                  <w:shd w:val="clear" w:color="000000" w:fill="FFFFFF"/>
                  <w:noWrap/>
                  <w:vAlign w:val="bottom"/>
                  <w:hideMark/>
                </w:tcPr>
                <w:p w14:paraId="41C1D61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43E95E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1,528213</w:t>
                  </w:r>
                </w:p>
              </w:tc>
              <w:tc>
                <w:tcPr>
                  <w:tcW w:w="952" w:type="dxa"/>
                  <w:tcBorders>
                    <w:top w:val="nil"/>
                    <w:left w:val="nil"/>
                    <w:bottom w:val="single" w:sz="4" w:space="0" w:color="auto"/>
                    <w:right w:val="single" w:sz="4" w:space="0" w:color="auto"/>
                  </w:tcBorders>
                  <w:shd w:val="clear" w:color="000000" w:fill="FFFFFF"/>
                  <w:noWrap/>
                  <w:vAlign w:val="bottom"/>
                  <w:hideMark/>
                </w:tcPr>
                <w:p w14:paraId="3009BA8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398,4718</w:t>
                  </w:r>
                </w:p>
              </w:tc>
            </w:tr>
            <w:tr w:rsidR="000D1BE3" w:rsidRPr="00F12DB9" w14:paraId="224283D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BEF43E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38(3)</w:t>
                  </w:r>
                </w:p>
              </w:tc>
              <w:tc>
                <w:tcPr>
                  <w:tcW w:w="1080" w:type="dxa"/>
                  <w:vMerge/>
                  <w:tcBorders>
                    <w:top w:val="nil"/>
                    <w:left w:val="single" w:sz="4" w:space="0" w:color="auto"/>
                    <w:bottom w:val="single" w:sz="4" w:space="0" w:color="auto"/>
                    <w:right w:val="single" w:sz="4" w:space="0" w:color="auto"/>
                  </w:tcBorders>
                  <w:vAlign w:val="center"/>
                  <w:hideMark/>
                </w:tcPr>
                <w:p w14:paraId="150C12D7"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B3B8CE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1.429</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6989E9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2.090</w:t>
                  </w:r>
                </w:p>
              </w:tc>
              <w:tc>
                <w:tcPr>
                  <w:tcW w:w="931" w:type="dxa"/>
                  <w:tcBorders>
                    <w:top w:val="nil"/>
                    <w:left w:val="nil"/>
                    <w:bottom w:val="single" w:sz="4" w:space="0" w:color="auto"/>
                    <w:right w:val="single" w:sz="4" w:space="0" w:color="auto"/>
                  </w:tcBorders>
                  <w:shd w:val="clear" w:color="000000" w:fill="FFFFFF"/>
                  <w:noWrap/>
                  <w:vAlign w:val="bottom"/>
                  <w:hideMark/>
                </w:tcPr>
                <w:p w14:paraId="280883D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9B75E9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1,399428</w:t>
                  </w:r>
                </w:p>
              </w:tc>
              <w:tc>
                <w:tcPr>
                  <w:tcW w:w="952" w:type="dxa"/>
                  <w:tcBorders>
                    <w:top w:val="nil"/>
                    <w:left w:val="nil"/>
                    <w:bottom w:val="single" w:sz="4" w:space="0" w:color="auto"/>
                    <w:right w:val="single" w:sz="4" w:space="0" w:color="auto"/>
                  </w:tcBorders>
                  <w:shd w:val="clear" w:color="000000" w:fill="FFFFFF"/>
                  <w:noWrap/>
                  <w:vAlign w:val="bottom"/>
                  <w:hideMark/>
                </w:tcPr>
                <w:p w14:paraId="3AB3E41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398,6006</w:t>
                  </w:r>
                </w:p>
              </w:tc>
            </w:tr>
            <w:tr w:rsidR="000D1BE3" w:rsidRPr="00F12DB9" w14:paraId="4263010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CC903D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39(1)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6A4E0B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002648</w:t>
                  </w:r>
                </w:p>
              </w:tc>
              <w:tc>
                <w:tcPr>
                  <w:tcW w:w="937" w:type="dxa"/>
                  <w:tcBorders>
                    <w:top w:val="nil"/>
                    <w:left w:val="nil"/>
                    <w:bottom w:val="single" w:sz="4" w:space="0" w:color="000000"/>
                    <w:right w:val="nil"/>
                  </w:tcBorders>
                  <w:shd w:val="clear" w:color="000000" w:fill="FFFFFF"/>
                  <w:vAlign w:val="center"/>
                  <w:hideMark/>
                </w:tcPr>
                <w:p w14:paraId="2E4D9A5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866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2267E3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2.013</w:t>
                  </w:r>
                </w:p>
              </w:tc>
              <w:tc>
                <w:tcPr>
                  <w:tcW w:w="931" w:type="dxa"/>
                  <w:tcBorders>
                    <w:top w:val="nil"/>
                    <w:left w:val="nil"/>
                    <w:bottom w:val="single" w:sz="4" w:space="0" w:color="auto"/>
                    <w:right w:val="single" w:sz="4" w:space="0" w:color="auto"/>
                  </w:tcBorders>
                  <w:shd w:val="clear" w:color="000000" w:fill="FFFFFF"/>
                  <w:noWrap/>
                  <w:vAlign w:val="bottom"/>
                  <w:hideMark/>
                </w:tcPr>
                <w:p w14:paraId="49C55E9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3CBD4C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2,31</w:t>
                  </w:r>
                </w:p>
              </w:tc>
              <w:tc>
                <w:tcPr>
                  <w:tcW w:w="952" w:type="dxa"/>
                  <w:tcBorders>
                    <w:top w:val="nil"/>
                    <w:left w:val="nil"/>
                    <w:bottom w:val="single" w:sz="4" w:space="0" w:color="auto"/>
                    <w:right w:val="single" w:sz="4" w:space="0" w:color="auto"/>
                  </w:tcBorders>
                  <w:shd w:val="clear" w:color="000000" w:fill="FFFFFF"/>
                  <w:noWrap/>
                  <w:vAlign w:val="bottom"/>
                  <w:hideMark/>
                </w:tcPr>
                <w:p w14:paraId="2DAF8A8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397,69</w:t>
                  </w:r>
                </w:p>
              </w:tc>
            </w:tr>
            <w:tr w:rsidR="000D1BE3" w:rsidRPr="00F12DB9" w14:paraId="10BCB66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B2BB0D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39(2)</w:t>
                  </w:r>
                </w:p>
              </w:tc>
              <w:tc>
                <w:tcPr>
                  <w:tcW w:w="1080" w:type="dxa"/>
                  <w:vMerge/>
                  <w:tcBorders>
                    <w:top w:val="nil"/>
                    <w:left w:val="single" w:sz="4" w:space="0" w:color="auto"/>
                    <w:bottom w:val="single" w:sz="4" w:space="0" w:color="auto"/>
                    <w:right w:val="single" w:sz="4" w:space="0" w:color="auto"/>
                  </w:tcBorders>
                  <w:vAlign w:val="center"/>
                  <w:hideMark/>
                </w:tcPr>
                <w:p w14:paraId="062C7B5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384212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1.106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EF8B4A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2.053</w:t>
                  </w:r>
                </w:p>
              </w:tc>
              <w:tc>
                <w:tcPr>
                  <w:tcW w:w="931" w:type="dxa"/>
                  <w:tcBorders>
                    <w:top w:val="nil"/>
                    <w:left w:val="nil"/>
                    <w:bottom w:val="single" w:sz="4" w:space="0" w:color="auto"/>
                    <w:right w:val="single" w:sz="4" w:space="0" w:color="auto"/>
                  </w:tcBorders>
                  <w:shd w:val="clear" w:color="000000" w:fill="FFFFFF"/>
                  <w:noWrap/>
                  <w:vAlign w:val="bottom"/>
                  <w:hideMark/>
                </w:tcPr>
                <w:p w14:paraId="163647D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B6F34F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1,808801</w:t>
                  </w:r>
                </w:p>
              </w:tc>
              <w:tc>
                <w:tcPr>
                  <w:tcW w:w="952" w:type="dxa"/>
                  <w:tcBorders>
                    <w:top w:val="nil"/>
                    <w:left w:val="nil"/>
                    <w:bottom w:val="single" w:sz="4" w:space="0" w:color="auto"/>
                    <w:right w:val="single" w:sz="4" w:space="0" w:color="auto"/>
                  </w:tcBorders>
                  <w:shd w:val="clear" w:color="000000" w:fill="FFFFFF"/>
                  <w:noWrap/>
                  <w:vAlign w:val="bottom"/>
                  <w:hideMark/>
                </w:tcPr>
                <w:p w14:paraId="345089A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398,1912</w:t>
                  </w:r>
                </w:p>
              </w:tc>
            </w:tr>
            <w:tr w:rsidR="000D1BE3" w:rsidRPr="00F12DB9" w14:paraId="19D3FDA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2AEBA9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39(3)</w:t>
                  </w:r>
                </w:p>
              </w:tc>
              <w:tc>
                <w:tcPr>
                  <w:tcW w:w="1080" w:type="dxa"/>
                  <w:vMerge/>
                  <w:tcBorders>
                    <w:top w:val="nil"/>
                    <w:left w:val="single" w:sz="4" w:space="0" w:color="auto"/>
                    <w:bottom w:val="single" w:sz="4" w:space="0" w:color="auto"/>
                    <w:right w:val="single" w:sz="4" w:space="0" w:color="auto"/>
                  </w:tcBorders>
                  <w:vAlign w:val="center"/>
                  <w:hideMark/>
                </w:tcPr>
                <w:p w14:paraId="743890D6"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919501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2.427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B23317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1.980</w:t>
                  </w:r>
                </w:p>
              </w:tc>
              <w:tc>
                <w:tcPr>
                  <w:tcW w:w="931" w:type="dxa"/>
                  <w:tcBorders>
                    <w:top w:val="nil"/>
                    <w:left w:val="nil"/>
                    <w:bottom w:val="single" w:sz="4" w:space="0" w:color="auto"/>
                    <w:right w:val="single" w:sz="4" w:space="0" w:color="auto"/>
                  </w:tcBorders>
                  <w:shd w:val="clear" w:color="000000" w:fill="FFFFFF"/>
                  <w:noWrap/>
                  <w:vAlign w:val="bottom"/>
                  <w:hideMark/>
                </w:tcPr>
                <w:p w14:paraId="302C8BC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7FB0EF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0,824016</w:t>
                  </w:r>
                </w:p>
              </w:tc>
              <w:tc>
                <w:tcPr>
                  <w:tcW w:w="952" w:type="dxa"/>
                  <w:tcBorders>
                    <w:top w:val="nil"/>
                    <w:left w:val="nil"/>
                    <w:bottom w:val="single" w:sz="4" w:space="0" w:color="auto"/>
                    <w:right w:val="single" w:sz="4" w:space="0" w:color="auto"/>
                  </w:tcBorders>
                  <w:shd w:val="clear" w:color="000000" w:fill="FFFFFF"/>
                  <w:noWrap/>
                  <w:vAlign w:val="bottom"/>
                  <w:hideMark/>
                </w:tcPr>
                <w:p w14:paraId="3579B9A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399,176</w:t>
                  </w:r>
                </w:p>
              </w:tc>
            </w:tr>
            <w:tr w:rsidR="000D1BE3" w:rsidRPr="00F12DB9" w14:paraId="4A0B344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4B7D70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40(1)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BC0E0B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002755</w:t>
                  </w:r>
                </w:p>
              </w:tc>
              <w:tc>
                <w:tcPr>
                  <w:tcW w:w="937" w:type="dxa"/>
                  <w:tcBorders>
                    <w:top w:val="nil"/>
                    <w:left w:val="nil"/>
                    <w:bottom w:val="single" w:sz="4" w:space="0" w:color="000000"/>
                    <w:right w:val="nil"/>
                  </w:tcBorders>
                  <w:shd w:val="clear" w:color="000000" w:fill="FFFFFF"/>
                  <w:vAlign w:val="center"/>
                  <w:hideMark/>
                </w:tcPr>
                <w:p w14:paraId="417996B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1.087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098845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2.012</w:t>
                  </w:r>
                </w:p>
              </w:tc>
              <w:tc>
                <w:tcPr>
                  <w:tcW w:w="931" w:type="dxa"/>
                  <w:tcBorders>
                    <w:top w:val="nil"/>
                    <w:left w:val="nil"/>
                    <w:bottom w:val="single" w:sz="4" w:space="0" w:color="auto"/>
                    <w:right w:val="single" w:sz="4" w:space="0" w:color="auto"/>
                  </w:tcBorders>
                  <w:shd w:val="clear" w:color="000000" w:fill="FFFFFF"/>
                  <w:noWrap/>
                  <w:vAlign w:val="bottom"/>
                  <w:hideMark/>
                </w:tcPr>
                <w:p w14:paraId="261AA40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712611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1,840343</w:t>
                  </w:r>
                </w:p>
              </w:tc>
              <w:tc>
                <w:tcPr>
                  <w:tcW w:w="952" w:type="dxa"/>
                  <w:tcBorders>
                    <w:top w:val="nil"/>
                    <w:left w:val="nil"/>
                    <w:bottom w:val="single" w:sz="4" w:space="0" w:color="auto"/>
                    <w:right w:val="single" w:sz="4" w:space="0" w:color="auto"/>
                  </w:tcBorders>
                  <w:shd w:val="clear" w:color="000000" w:fill="FFFFFF"/>
                  <w:noWrap/>
                  <w:vAlign w:val="bottom"/>
                  <w:hideMark/>
                </w:tcPr>
                <w:p w14:paraId="4723F8C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398,1597</w:t>
                  </w:r>
                </w:p>
              </w:tc>
            </w:tr>
            <w:tr w:rsidR="000D1BE3" w:rsidRPr="00F12DB9" w14:paraId="0550ADA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AE1165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40(2)</w:t>
                  </w:r>
                </w:p>
              </w:tc>
              <w:tc>
                <w:tcPr>
                  <w:tcW w:w="1080" w:type="dxa"/>
                  <w:vMerge/>
                  <w:tcBorders>
                    <w:top w:val="nil"/>
                    <w:left w:val="single" w:sz="4" w:space="0" w:color="auto"/>
                    <w:bottom w:val="single" w:sz="4" w:space="0" w:color="auto"/>
                    <w:right w:val="single" w:sz="4" w:space="0" w:color="auto"/>
                  </w:tcBorders>
                  <w:vAlign w:val="center"/>
                  <w:hideMark/>
                </w:tcPr>
                <w:p w14:paraId="18227780"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D4F1AF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902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EC9D7F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1.869</w:t>
                  </w:r>
                </w:p>
              </w:tc>
              <w:tc>
                <w:tcPr>
                  <w:tcW w:w="931" w:type="dxa"/>
                  <w:tcBorders>
                    <w:top w:val="nil"/>
                    <w:left w:val="nil"/>
                    <w:bottom w:val="single" w:sz="4" w:space="0" w:color="auto"/>
                    <w:right w:val="single" w:sz="4" w:space="0" w:color="auto"/>
                  </w:tcBorders>
                  <w:shd w:val="clear" w:color="000000" w:fill="FFFFFF"/>
                  <w:noWrap/>
                  <w:vAlign w:val="bottom"/>
                  <w:hideMark/>
                </w:tcPr>
                <w:p w14:paraId="006FB43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86086E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2,216599</w:t>
                  </w:r>
                </w:p>
              </w:tc>
              <w:tc>
                <w:tcPr>
                  <w:tcW w:w="952" w:type="dxa"/>
                  <w:tcBorders>
                    <w:top w:val="nil"/>
                    <w:left w:val="nil"/>
                    <w:bottom w:val="single" w:sz="4" w:space="0" w:color="auto"/>
                    <w:right w:val="single" w:sz="4" w:space="0" w:color="auto"/>
                  </w:tcBorders>
                  <w:shd w:val="clear" w:color="000000" w:fill="FFFFFF"/>
                  <w:noWrap/>
                  <w:vAlign w:val="bottom"/>
                  <w:hideMark/>
                </w:tcPr>
                <w:p w14:paraId="0A233FB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397,7834</w:t>
                  </w:r>
                </w:p>
              </w:tc>
            </w:tr>
            <w:tr w:rsidR="000D1BE3" w:rsidRPr="00F12DB9" w14:paraId="25D5E04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3225C1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40(3)</w:t>
                  </w:r>
                </w:p>
              </w:tc>
              <w:tc>
                <w:tcPr>
                  <w:tcW w:w="1080" w:type="dxa"/>
                  <w:vMerge/>
                  <w:tcBorders>
                    <w:top w:val="nil"/>
                    <w:left w:val="single" w:sz="4" w:space="0" w:color="auto"/>
                    <w:bottom w:val="single" w:sz="4" w:space="0" w:color="auto"/>
                    <w:right w:val="single" w:sz="4" w:space="0" w:color="auto"/>
                  </w:tcBorders>
                  <w:vAlign w:val="center"/>
                  <w:hideMark/>
                </w:tcPr>
                <w:p w14:paraId="5833032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80D604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2.929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433D54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1.996</w:t>
                  </w:r>
                </w:p>
              </w:tc>
              <w:tc>
                <w:tcPr>
                  <w:tcW w:w="931" w:type="dxa"/>
                  <w:tcBorders>
                    <w:top w:val="nil"/>
                    <w:left w:val="nil"/>
                    <w:bottom w:val="single" w:sz="4" w:space="0" w:color="auto"/>
                    <w:right w:val="single" w:sz="4" w:space="0" w:color="auto"/>
                  </w:tcBorders>
                  <w:shd w:val="clear" w:color="000000" w:fill="FFFFFF"/>
                  <w:noWrap/>
                  <w:vAlign w:val="bottom"/>
                  <w:hideMark/>
                </w:tcPr>
                <w:p w14:paraId="038A72F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16A3E8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0,682835</w:t>
                  </w:r>
                </w:p>
              </w:tc>
              <w:tc>
                <w:tcPr>
                  <w:tcW w:w="952" w:type="dxa"/>
                  <w:tcBorders>
                    <w:top w:val="nil"/>
                    <w:left w:val="nil"/>
                    <w:bottom w:val="single" w:sz="4" w:space="0" w:color="auto"/>
                    <w:right w:val="single" w:sz="4" w:space="0" w:color="auto"/>
                  </w:tcBorders>
                  <w:shd w:val="clear" w:color="000000" w:fill="FFFFFF"/>
                  <w:noWrap/>
                  <w:vAlign w:val="bottom"/>
                  <w:hideMark/>
                </w:tcPr>
                <w:p w14:paraId="13EDD37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399,3172</w:t>
                  </w:r>
                </w:p>
              </w:tc>
            </w:tr>
            <w:tr w:rsidR="000D1BE3" w:rsidRPr="00F12DB9" w14:paraId="1244FB9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90A0D8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41(1)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1B52EE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022691</w:t>
                  </w:r>
                </w:p>
              </w:tc>
              <w:tc>
                <w:tcPr>
                  <w:tcW w:w="937" w:type="dxa"/>
                  <w:tcBorders>
                    <w:top w:val="nil"/>
                    <w:left w:val="nil"/>
                    <w:bottom w:val="single" w:sz="4" w:space="0" w:color="000000"/>
                    <w:right w:val="nil"/>
                  </w:tcBorders>
                  <w:shd w:val="clear" w:color="000000" w:fill="FFFFFF"/>
                  <w:vAlign w:val="center"/>
                  <w:hideMark/>
                </w:tcPr>
                <w:p w14:paraId="0ED47B3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1.679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887515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2.083</w:t>
                  </w:r>
                </w:p>
              </w:tc>
              <w:tc>
                <w:tcPr>
                  <w:tcW w:w="931" w:type="dxa"/>
                  <w:tcBorders>
                    <w:top w:val="nil"/>
                    <w:left w:val="nil"/>
                    <w:bottom w:val="single" w:sz="4" w:space="0" w:color="auto"/>
                    <w:right w:val="single" w:sz="4" w:space="0" w:color="auto"/>
                  </w:tcBorders>
                  <w:shd w:val="clear" w:color="000000" w:fill="FFFFFF"/>
                  <w:noWrap/>
                  <w:vAlign w:val="bottom"/>
                  <w:hideMark/>
                </w:tcPr>
                <w:p w14:paraId="4A4802B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79E1D3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1,191137</w:t>
                  </w:r>
                </w:p>
              </w:tc>
              <w:tc>
                <w:tcPr>
                  <w:tcW w:w="952" w:type="dxa"/>
                  <w:tcBorders>
                    <w:top w:val="nil"/>
                    <w:left w:val="nil"/>
                    <w:bottom w:val="single" w:sz="4" w:space="0" w:color="auto"/>
                    <w:right w:val="single" w:sz="4" w:space="0" w:color="auto"/>
                  </w:tcBorders>
                  <w:shd w:val="clear" w:color="000000" w:fill="FFFFFF"/>
                  <w:noWrap/>
                  <w:vAlign w:val="bottom"/>
                  <w:hideMark/>
                </w:tcPr>
                <w:p w14:paraId="17D2EF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398,8089</w:t>
                  </w:r>
                </w:p>
              </w:tc>
            </w:tr>
            <w:tr w:rsidR="000D1BE3" w:rsidRPr="00F12DB9" w14:paraId="0B0466B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B73701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41(2)</w:t>
                  </w:r>
                </w:p>
              </w:tc>
              <w:tc>
                <w:tcPr>
                  <w:tcW w:w="1080" w:type="dxa"/>
                  <w:vMerge/>
                  <w:tcBorders>
                    <w:top w:val="nil"/>
                    <w:left w:val="single" w:sz="4" w:space="0" w:color="auto"/>
                    <w:bottom w:val="single" w:sz="4" w:space="0" w:color="000000"/>
                    <w:right w:val="single" w:sz="4" w:space="0" w:color="auto"/>
                  </w:tcBorders>
                  <w:vAlign w:val="center"/>
                  <w:hideMark/>
                </w:tcPr>
                <w:p w14:paraId="16A1209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E6B234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2.261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F355B5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2.050</w:t>
                  </w:r>
                </w:p>
              </w:tc>
              <w:tc>
                <w:tcPr>
                  <w:tcW w:w="931" w:type="dxa"/>
                  <w:tcBorders>
                    <w:top w:val="nil"/>
                    <w:left w:val="nil"/>
                    <w:bottom w:val="single" w:sz="4" w:space="0" w:color="auto"/>
                    <w:right w:val="single" w:sz="4" w:space="0" w:color="auto"/>
                  </w:tcBorders>
                  <w:shd w:val="clear" w:color="000000" w:fill="FFFFFF"/>
                  <w:noWrap/>
                  <w:vAlign w:val="bottom"/>
                  <w:hideMark/>
                </w:tcPr>
                <w:p w14:paraId="2CFF19A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188538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0,884575</w:t>
                  </w:r>
                </w:p>
              </w:tc>
              <w:tc>
                <w:tcPr>
                  <w:tcW w:w="952" w:type="dxa"/>
                  <w:tcBorders>
                    <w:top w:val="nil"/>
                    <w:left w:val="nil"/>
                    <w:bottom w:val="single" w:sz="4" w:space="0" w:color="auto"/>
                    <w:right w:val="single" w:sz="4" w:space="0" w:color="auto"/>
                  </w:tcBorders>
                  <w:shd w:val="clear" w:color="000000" w:fill="FFFFFF"/>
                  <w:noWrap/>
                  <w:vAlign w:val="bottom"/>
                  <w:hideMark/>
                </w:tcPr>
                <w:p w14:paraId="75F9CB9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399,1154</w:t>
                  </w:r>
                </w:p>
              </w:tc>
            </w:tr>
            <w:tr w:rsidR="000D1BE3" w:rsidRPr="00F12DB9" w14:paraId="3B5AB9F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2E5C59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41(3)</w:t>
                  </w:r>
                </w:p>
              </w:tc>
              <w:tc>
                <w:tcPr>
                  <w:tcW w:w="1080" w:type="dxa"/>
                  <w:vMerge/>
                  <w:tcBorders>
                    <w:top w:val="nil"/>
                    <w:left w:val="single" w:sz="4" w:space="0" w:color="auto"/>
                    <w:bottom w:val="single" w:sz="4" w:space="0" w:color="000000"/>
                    <w:right w:val="single" w:sz="4" w:space="0" w:color="auto"/>
                  </w:tcBorders>
                  <w:vAlign w:val="center"/>
                  <w:hideMark/>
                </w:tcPr>
                <w:p w14:paraId="03DADBE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E33B5F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2.848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0D7A3C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2.012</w:t>
                  </w:r>
                </w:p>
              </w:tc>
              <w:tc>
                <w:tcPr>
                  <w:tcW w:w="931" w:type="dxa"/>
                  <w:tcBorders>
                    <w:top w:val="nil"/>
                    <w:left w:val="nil"/>
                    <w:bottom w:val="single" w:sz="4" w:space="0" w:color="auto"/>
                    <w:right w:val="single" w:sz="4" w:space="0" w:color="auto"/>
                  </w:tcBorders>
                  <w:shd w:val="clear" w:color="000000" w:fill="FFFFFF"/>
                  <w:noWrap/>
                  <w:vAlign w:val="bottom"/>
                  <w:hideMark/>
                </w:tcPr>
                <w:p w14:paraId="0BB3299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34E677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0,702303</w:t>
                  </w:r>
                </w:p>
              </w:tc>
              <w:tc>
                <w:tcPr>
                  <w:tcW w:w="952" w:type="dxa"/>
                  <w:tcBorders>
                    <w:top w:val="nil"/>
                    <w:left w:val="nil"/>
                    <w:bottom w:val="single" w:sz="4" w:space="0" w:color="auto"/>
                    <w:right w:val="single" w:sz="4" w:space="0" w:color="auto"/>
                  </w:tcBorders>
                  <w:shd w:val="clear" w:color="000000" w:fill="FFFFFF"/>
                  <w:noWrap/>
                  <w:vAlign w:val="bottom"/>
                  <w:hideMark/>
                </w:tcPr>
                <w:p w14:paraId="21E3CDC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399,2977</w:t>
                  </w:r>
                </w:p>
              </w:tc>
            </w:tr>
            <w:tr w:rsidR="000D1BE3" w:rsidRPr="00F12DB9" w14:paraId="5891897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29C1A2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42(1)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9A5496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052829</w:t>
                  </w:r>
                </w:p>
              </w:tc>
              <w:tc>
                <w:tcPr>
                  <w:tcW w:w="937" w:type="dxa"/>
                  <w:tcBorders>
                    <w:top w:val="nil"/>
                    <w:left w:val="nil"/>
                    <w:bottom w:val="single" w:sz="4" w:space="0" w:color="000000"/>
                    <w:right w:val="nil"/>
                  </w:tcBorders>
                  <w:shd w:val="clear" w:color="000000" w:fill="FFFFFF"/>
                  <w:vAlign w:val="center"/>
                  <w:hideMark/>
                </w:tcPr>
                <w:p w14:paraId="34FEB7F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2.404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AE4184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2.055</w:t>
                  </w:r>
                </w:p>
              </w:tc>
              <w:tc>
                <w:tcPr>
                  <w:tcW w:w="931" w:type="dxa"/>
                  <w:tcBorders>
                    <w:top w:val="nil"/>
                    <w:left w:val="nil"/>
                    <w:bottom w:val="single" w:sz="4" w:space="0" w:color="auto"/>
                    <w:right w:val="single" w:sz="4" w:space="0" w:color="auto"/>
                  </w:tcBorders>
                  <w:shd w:val="clear" w:color="000000" w:fill="FFFFFF"/>
                  <w:noWrap/>
                  <w:vAlign w:val="bottom"/>
                  <w:hideMark/>
                </w:tcPr>
                <w:p w14:paraId="0B8459A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F70FB5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0,831992</w:t>
                  </w:r>
                </w:p>
              </w:tc>
              <w:tc>
                <w:tcPr>
                  <w:tcW w:w="952" w:type="dxa"/>
                  <w:tcBorders>
                    <w:top w:val="nil"/>
                    <w:left w:val="nil"/>
                    <w:bottom w:val="single" w:sz="4" w:space="0" w:color="auto"/>
                    <w:right w:val="single" w:sz="4" w:space="0" w:color="auto"/>
                  </w:tcBorders>
                  <w:shd w:val="clear" w:color="000000" w:fill="FFFFFF"/>
                  <w:noWrap/>
                  <w:vAlign w:val="bottom"/>
                  <w:hideMark/>
                </w:tcPr>
                <w:p w14:paraId="5C66387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399,168</w:t>
                  </w:r>
                </w:p>
              </w:tc>
            </w:tr>
            <w:tr w:rsidR="000D1BE3" w:rsidRPr="00F12DB9" w14:paraId="2B76091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252AE2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42(2)</w:t>
                  </w:r>
                </w:p>
              </w:tc>
              <w:tc>
                <w:tcPr>
                  <w:tcW w:w="1080" w:type="dxa"/>
                  <w:vMerge/>
                  <w:tcBorders>
                    <w:top w:val="nil"/>
                    <w:left w:val="single" w:sz="4" w:space="0" w:color="auto"/>
                    <w:bottom w:val="single" w:sz="4" w:space="0" w:color="000000"/>
                    <w:right w:val="single" w:sz="4" w:space="0" w:color="auto"/>
                  </w:tcBorders>
                  <w:vAlign w:val="center"/>
                  <w:hideMark/>
                </w:tcPr>
                <w:p w14:paraId="18F11DC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50F8FC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1.963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10B287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2.080</w:t>
                  </w:r>
                </w:p>
              </w:tc>
              <w:tc>
                <w:tcPr>
                  <w:tcW w:w="931" w:type="dxa"/>
                  <w:tcBorders>
                    <w:top w:val="nil"/>
                    <w:left w:val="nil"/>
                    <w:bottom w:val="single" w:sz="4" w:space="0" w:color="auto"/>
                    <w:right w:val="single" w:sz="4" w:space="0" w:color="auto"/>
                  </w:tcBorders>
                  <w:shd w:val="clear" w:color="000000" w:fill="FFFFFF"/>
                  <w:noWrap/>
                  <w:vAlign w:val="bottom"/>
                  <w:hideMark/>
                </w:tcPr>
                <w:p w14:paraId="541B79F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D2245B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1,018595</w:t>
                  </w:r>
                </w:p>
              </w:tc>
              <w:tc>
                <w:tcPr>
                  <w:tcW w:w="952" w:type="dxa"/>
                  <w:tcBorders>
                    <w:top w:val="nil"/>
                    <w:left w:val="nil"/>
                    <w:bottom w:val="single" w:sz="4" w:space="0" w:color="auto"/>
                    <w:right w:val="single" w:sz="4" w:space="0" w:color="auto"/>
                  </w:tcBorders>
                  <w:shd w:val="clear" w:color="000000" w:fill="FFFFFF"/>
                  <w:noWrap/>
                  <w:vAlign w:val="bottom"/>
                  <w:hideMark/>
                </w:tcPr>
                <w:p w14:paraId="66D8EFD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398,9814</w:t>
                  </w:r>
                </w:p>
              </w:tc>
            </w:tr>
            <w:tr w:rsidR="000D1BE3" w:rsidRPr="00F12DB9" w14:paraId="01669B2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A466B4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42(3)</w:t>
                  </w:r>
                </w:p>
              </w:tc>
              <w:tc>
                <w:tcPr>
                  <w:tcW w:w="1080" w:type="dxa"/>
                  <w:vMerge/>
                  <w:tcBorders>
                    <w:top w:val="nil"/>
                    <w:left w:val="single" w:sz="4" w:space="0" w:color="auto"/>
                    <w:bottom w:val="single" w:sz="4" w:space="0" w:color="000000"/>
                    <w:right w:val="single" w:sz="4" w:space="0" w:color="auto"/>
                  </w:tcBorders>
                  <w:vAlign w:val="center"/>
                  <w:hideMark/>
                </w:tcPr>
                <w:p w14:paraId="2A8D582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B7CC61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1.027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CC7162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2.096</w:t>
                  </w:r>
                </w:p>
              </w:tc>
              <w:tc>
                <w:tcPr>
                  <w:tcW w:w="931" w:type="dxa"/>
                  <w:tcBorders>
                    <w:top w:val="nil"/>
                    <w:left w:val="nil"/>
                    <w:bottom w:val="single" w:sz="4" w:space="0" w:color="auto"/>
                    <w:right w:val="single" w:sz="4" w:space="0" w:color="auto"/>
                  </w:tcBorders>
                  <w:shd w:val="clear" w:color="000000" w:fill="FFFFFF"/>
                  <w:noWrap/>
                  <w:vAlign w:val="bottom"/>
                  <w:hideMark/>
                </w:tcPr>
                <w:p w14:paraId="0CA899F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B26CE5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1,947767</w:t>
                  </w:r>
                </w:p>
              </w:tc>
              <w:tc>
                <w:tcPr>
                  <w:tcW w:w="952" w:type="dxa"/>
                  <w:tcBorders>
                    <w:top w:val="nil"/>
                    <w:left w:val="nil"/>
                    <w:bottom w:val="single" w:sz="4" w:space="0" w:color="auto"/>
                    <w:right w:val="single" w:sz="4" w:space="0" w:color="auto"/>
                  </w:tcBorders>
                  <w:shd w:val="clear" w:color="000000" w:fill="FFFFFF"/>
                  <w:noWrap/>
                  <w:vAlign w:val="bottom"/>
                  <w:hideMark/>
                </w:tcPr>
                <w:p w14:paraId="5AC6383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398,0522</w:t>
                  </w:r>
                </w:p>
              </w:tc>
            </w:tr>
            <w:tr w:rsidR="000D1BE3" w:rsidRPr="00F12DB9" w14:paraId="01FC27D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85BCBF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43(1)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4AD7D0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021594</w:t>
                  </w:r>
                </w:p>
              </w:tc>
              <w:tc>
                <w:tcPr>
                  <w:tcW w:w="937" w:type="dxa"/>
                  <w:tcBorders>
                    <w:top w:val="nil"/>
                    <w:left w:val="nil"/>
                    <w:bottom w:val="single" w:sz="4" w:space="0" w:color="000000"/>
                    <w:right w:val="nil"/>
                  </w:tcBorders>
                  <w:shd w:val="clear" w:color="000000" w:fill="FFFFFF"/>
                  <w:vAlign w:val="center"/>
                  <w:hideMark/>
                </w:tcPr>
                <w:p w14:paraId="1EA366B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2.055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DA8522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2.098</w:t>
                  </w:r>
                </w:p>
              </w:tc>
              <w:tc>
                <w:tcPr>
                  <w:tcW w:w="931" w:type="dxa"/>
                  <w:tcBorders>
                    <w:top w:val="nil"/>
                    <w:left w:val="nil"/>
                    <w:bottom w:val="single" w:sz="4" w:space="0" w:color="auto"/>
                    <w:right w:val="single" w:sz="4" w:space="0" w:color="auto"/>
                  </w:tcBorders>
                  <w:shd w:val="clear" w:color="000000" w:fill="FFFFFF"/>
                  <w:noWrap/>
                  <w:vAlign w:val="bottom"/>
                  <w:hideMark/>
                </w:tcPr>
                <w:p w14:paraId="3D64433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A734C8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0,973098</w:t>
                  </w:r>
                </w:p>
              </w:tc>
              <w:tc>
                <w:tcPr>
                  <w:tcW w:w="952" w:type="dxa"/>
                  <w:tcBorders>
                    <w:top w:val="nil"/>
                    <w:left w:val="nil"/>
                    <w:bottom w:val="single" w:sz="4" w:space="0" w:color="auto"/>
                    <w:right w:val="single" w:sz="4" w:space="0" w:color="auto"/>
                  </w:tcBorders>
                  <w:shd w:val="clear" w:color="000000" w:fill="FFFFFF"/>
                  <w:noWrap/>
                  <w:vAlign w:val="bottom"/>
                  <w:hideMark/>
                </w:tcPr>
                <w:p w14:paraId="444ABB3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399,0269</w:t>
                  </w:r>
                </w:p>
              </w:tc>
            </w:tr>
            <w:tr w:rsidR="000D1BE3" w:rsidRPr="00F12DB9" w14:paraId="76CFBF9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190F8D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43(2)</w:t>
                  </w:r>
                </w:p>
              </w:tc>
              <w:tc>
                <w:tcPr>
                  <w:tcW w:w="1080" w:type="dxa"/>
                  <w:vMerge/>
                  <w:tcBorders>
                    <w:top w:val="nil"/>
                    <w:left w:val="single" w:sz="4" w:space="0" w:color="auto"/>
                    <w:bottom w:val="single" w:sz="4" w:space="0" w:color="000000"/>
                    <w:right w:val="single" w:sz="4" w:space="0" w:color="auto"/>
                  </w:tcBorders>
                  <w:vAlign w:val="center"/>
                  <w:hideMark/>
                </w:tcPr>
                <w:p w14:paraId="71A6F725"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D64294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882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6902C6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2.099</w:t>
                  </w:r>
                </w:p>
              </w:tc>
              <w:tc>
                <w:tcPr>
                  <w:tcW w:w="931" w:type="dxa"/>
                  <w:tcBorders>
                    <w:top w:val="nil"/>
                    <w:left w:val="nil"/>
                    <w:bottom w:val="single" w:sz="4" w:space="0" w:color="auto"/>
                    <w:right w:val="single" w:sz="4" w:space="0" w:color="auto"/>
                  </w:tcBorders>
                  <w:shd w:val="clear" w:color="000000" w:fill="FFFFFF"/>
                  <w:noWrap/>
                  <w:vAlign w:val="bottom"/>
                  <w:hideMark/>
                </w:tcPr>
                <w:p w14:paraId="1403902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7BE1F6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2,267736</w:t>
                  </w:r>
                </w:p>
              </w:tc>
              <w:tc>
                <w:tcPr>
                  <w:tcW w:w="952" w:type="dxa"/>
                  <w:tcBorders>
                    <w:top w:val="nil"/>
                    <w:left w:val="nil"/>
                    <w:bottom w:val="single" w:sz="4" w:space="0" w:color="auto"/>
                    <w:right w:val="single" w:sz="4" w:space="0" w:color="auto"/>
                  </w:tcBorders>
                  <w:shd w:val="clear" w:color="000000" w:fill="FFFFFF"/>
                  <w:noWrap/>
                  <w:vAlign w:val="bottom"/>
                  <w:hideMark/>
                </w:tcPr>
                <w:p w14:paraId="03C6A5B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397,7323</w:t>
                  </w:r>
                </w:p>
              </w:tc>
            </w:tr>
            <w:tr w:rsidR="000D1BE3" w:rsidRPr="00F12DB9" w14:paraId="6B4A4E1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AF5A52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43(3)</w:t>
                  </w:r>
                </w:p>
              </w:tc>
              <w:tc>
                <w:tcPr>
                  <w:tcW w:w="1080" w:type="dxa"/>
                  <w:vMerge/>
                  <w:tcBorders>
                    <w:top w:val="nil"/>
                    <w:left w:val="single" w:sz="4" w:space="0" w:color="auto"/>
                    <w:bottom w:val="single" w:sz="4" w:space="0" w:color="000000"/>
                    <w:right w:val="single" w:sz="4" w:space="0" w:color="auto"/>
                  </w:tcBorders>
                  <w:vAlign w:val="center"/>
                  <w:hideMark/>
                </w:tcPr>
                <w:p w14:paraId="5CCC88F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DAFBC2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1.753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9D316F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2.115</w:t>
                  </w:r>
                </w:p>
              </w:tc>
              <w:tc>
                <w:tcPr>
                  <w:tcW w:w="931" w:type="dxa"/>
                  <w:tcBorders>
                    <w:top w:val="nil"/>
                    <w:left w:val="nil"/>
                    <w:bottom w:val="single" w:sz="4" w:space="0" w:color="auto"/>
                    <w:right w:val="single" w:sz="4" w:space="0" w:color="auto"/>
                  </w:tcBorders>
                  <w:shd w:val="clear" w:color="000000" w:fill="FFFFFF"/>
                  <w:noWrap/>
                  <w:vAlign w:val="bottom"/>
                  <w:hideMark/>
                </w:tcPr>
                <w:p w14:paraId="4225BF6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D2D986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1,140854</w:t>
                  </w:r>
                </w:p>
              </w:tc>
              <w:tc>
                <w:tcPr>
                  <w:tcW w:w="952" w:type="dxa"/>
                  <w:tcBorders>
                    <w:top w:val="nil"/>
                    <w:left w:val="nil"/>
                    <w:bottom w:val="single" w:sz="4" w:space="0" w:color="auto"/>
                    <w:right w:val="single" w:sz="4" w:space="0" w:color="auto"/>
                  </w:tcBorders>
                  <w:shd w:val="clear" w:color="000000" w:fill="FFFFFF"/>
                  <w:noWrap/>
                  <w:vAlign w:val="bottom"/>
                  <w:hideMark/>
                </w:tcPr>
                <w:p w14:paraId="193D9A0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398,8591</w:t>
                  </w:r>
                </w:p>
              </w:tc>
            </w:tr>
            <w:tr w:rsidR="000D1BE3" w:rsidRPr="00F12DB9" w14:paraId="6A45C77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CA1A80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44(1)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00B739A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022894</w:t>
                  </w:r>
                </w:p>
              </w:tc>
              <w:tc>
                <w:tcPr>
                  <w:tcW w:w="937" w:type="dxa"/>
                  <w:tcBorders>
                    <w:top w:val="nil"/>
                    <w:left w:val="nil"/>
                    <w:bottom w:val="single" w:sz="4" w:space="0" w:color="000000"/>
                    <w:right w:val="nil"/>
                  </w:tcBorders>
                  <w:shd w:val="clear" w:color="000000" w:fill="FFFFFF"/>
                  <w:vAlign w:val="center"/>
                  <w:hideMark/>
                </w:tcPr>
                <w:p w14:paraId="102BAF3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1.213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6ED618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2.070</w:t>
                  </w:r>
                </w:p>
              </w:tc>
              <w:tc>
                <w:tcPr>
                  <w:tcW w:w="931" w:type="dxa"/>
                  <w:tcBorders>
                    <w:top w:val="nil"/>
                    <w:left w:val="nil"/>
                    <w:bottom w:val="single" w:sz="4" w:space="0" w:color="auto"/>
                    <w:right w:val="single" w:sz="4" w:space="0" w:color="auto"/>
                  </w:tcBorders>
                  <w:shd w:val="clear" w:color="000000" w:fill="FFFFFF"/>
                  <w:noWrap/>
                  <w:vAlign w:val="bottom"/>
                  <w:hideMark/>
                </w:tcPr>
                <w:p w14:paraId="0BC3D5F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2F368D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1,649195</w:t>
                  </w:r>
                </w:p>
              </w:tc>
              <w:tc>
                <w:tcPr>
                  <w:tcW w:w="952" w:type="dxa"/>
                  <w:tcBorders>
                    <w:top w:val="nil"/>
                    <w:left w:val="nil"/>
                    <w:bottom w:val="single" w:sz="4" w:space="0" w:color="auto"/>
                    <w:right w:val="single" w:sz="4" w:space="0" w:color="auto"/>
                  </w:tcBorders>
                  <w:shd w:val="clear" w:color="000000" w:fill="FFFFFF"/>
                  <w:noWrap/>
                  <w:vAlign w:val="bottom"/>
                  <w:hideMark/>
                </w:tcPr>
                <w:p w14:paraId="7F0B298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398,3508</w:t>
                  </w:r>
                </w:p>
              </w:tc>
            </w:tr>
            <w:tr w:rsidR="000D1BE3" w:rsidRPr="00F12DB9" w14:paraId="22A36DB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202C1F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44(2)</w:t>
                  </w:r>
                </w:p>
              </w:tc>
              <w:tc>
                <w:tcPr>
                  <w:tcW w:w="1080" w:type="dxa"/>
                  <w:vMerge/>
                  <w:tcBorders>
                    <w:top w:val="nil"/>
                    <w:left w:val="single" w:sz="4" w:space="0" w:color="auto"/>
                    <w:bottom w:val="single" w:sz="4" w:space="0" w:color="000000"/>
                    <w:right w:val="single" w:sz="4" w:space="0" w:color="auto"/>
                  </w:tcBorders>
                  <w:vAlign w:val="center"/>
                  <w:hideMark/>
                </w:tcPr>
                <w:p w14:paraId="0ED87D2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246C34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1.418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FBF0AF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2.069</w:t>
                  </w:r>
                </w:p>
              </w:tc>
              <w:tc>
                <w:tcPr>
                  <w:tcW w:w="931" w:type="dxa"/>
                  <w:tcBorders>
                    <w:top w:val="nil"/>
                    <w:left w:val="nil"/>
                    <w:bottom w:val="single" w:sz="4" w:space="0" w:color="auto"/>
                    <w:right w:val="single" w:sz="4" w:space="0" w:color="auto"/>
                  </w:tcBorders>
                  <w:shd w:val="clear" w:color="000000" w:fill="FFFFFF"/>
                  <w:noWrap/>
                  <w:vAlign w:val="bottom"/>
                  <w:hideMark/>
                </w:tcPr>
                <w:p w14:paraId="2F1341E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0D2FA0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1,410251</w:t>
                  </w:r>
                </w:p>
              </w:tc>
              <w:tc>
                <w:tcPr>
                  <w:tcW w:w="952" w:type="dxa"/>
                  <w:tcBorders>
                    <w:top w:val="nil"/>
                    <w:left w:val="nil"/>
                    <w:bottom w:val="single" w:sz="4" w:space="0" w:color="auto"/>
                    <w:right w:val="single" w:sz="4" w:space="0" w:color="auto"/>
                  </w:tcBorders>
                  <w:shd w:val="clear" w:color="000000" w:fill="FFFFFF"/>
                  <w:noWrap/>
                  <w:vAlign w:val="bottom"/>
                  <w:hideMark/>
                </w:tcPr>
                <w:p w14:paraId="08CFB01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398,5897</w:t>
                  </w:r>
                </w:p>
              </w:tc>
            </w:tr>
            <w:tr w:rsidR="000D1BE3" w:rsidRPr="00F12DB9" w14:paraId="67417A4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2B5265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44(3)</w:t>
                  </w:r>
                </w:p>
              </w:tc>
              <w:tc>
                <w:tcPr>
                  <w:tcW w:w="1080" w:type="dxa"/>
                  <w:vMerge/>
                  <w:tcBorders>
                    <w:top w:val="nil"/>
                    <w:left w:val="single" w:sz="4" w:space="0" w:color="auto"/>
                    <w:bottom w:val="single" w:sz="4" w:space="0" w:color="000000"/>
                    <w:right w:val="single" w:sz="4" w:space="0" w:color="auto"/>
                  </w:tcBorders>
                  <w:vAlign w:val="center"/>
                  <w:hideMark/>
                </w:tcPr>
                <w:p w14:paraId="2A8D23D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3A58EC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1.607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162682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2.119</w:t>
                  </w:r>
                </w:p>
              </w:tc>
              <w:tc>
                <w:tcPr>
                  <w:tcW w:w="931" w:type="dxa"/>
                  <w:tcBorders>
                    <w:top w:val="nil"/>
                    <w:left w:val="nil"/>
                    <w:bottom w:val="single" w:sz="4" w:space="0" w:color="auto"/>
                    <w:right w:val="single" w:sz="4" w:space="0" w:color="auto"/>
                  </w:tcBorders>
                  <w:shd w:val="clear" w:color="000000" w:fill="FFFFFF"/>
                  <w:noWrap/>
                  <w:vAlign w:val="bottom"/>
                  <w:hideMark/>
                </w:tcPr>
                <w:p w14:paraId="3742FC3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FD34FA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1,244437</w:t>
                  </w:r>
                </w:p>
              </w:tc>
              <w:tc>
                <w:tcPr>
                  <w:tcW w:w="952" w:type="dxa"/>
                  <w:tcBorders>
                    <w:top w:val="nil"/>
                    <w:left w:val="nil"/>
                    <w:bottom w:val="single" w:sz="4" w:space="0" w:color="auto"/>
                    <w:right w:val="single" w:sz="4" w:space="0" w:color="auto"/>
                  </w:tcBorders>
                  <w:shd w:val="clear" w:color="000000" w:fill="FFFFFF"/>
                  <w:noWrap/>
                  <w:vAlign w:val="bottom"/>
                  <w:hideMark/>
                </w:tcPr>
                <w:p w14:paraId="08A2C3E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398,7556</w:t>
                  </w:r>
                </w:p>
              </w:tc>
            </w:tr>
            <w:tr w:rsidR="000D1BE3" w:rsidRPr="00F12DB9" w14:paraId="4B8241CA" w14:textId="77777777" w:rsidTr="009C3718">
              <w:trPr>
                <w:trHeight w:val="300"/>
                <w:jc w:val="center"/>
              </w:trPr>
              <w:tc>
                <w:tcPr>
                  <w:tcW w:w="929" w:type="dxa"/>
                  <w:tcBorders>
                    <w:top w:val="nil"/>
                    <w:left w:val="single" w:sz="4" w:space="0" w:color="auto"/>
                    <w:bottom w:val="nil"/>
                    <w:right w:val="single" w:sz="4" w:space="0" w:color="auto"/>
                  </w:tcBorders>
                  <w:shd w:val="clear" w:color="000000" w:fill="FFFFFF"/>
                  <w:noWrap/>
                  <w:vAlign w:val="center"/>
                  <w:hideMark/>
                </w:tcPr>
                <w:p w14:paraId="55FC28E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45(1)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5BA8B4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021504</w:t>
                  </w:r>
                </w:p>
              </w:tc>
              <w:tc>
                <w:tcPr>
                  <w:tcW w:w="937" w:type="dxa"/>
                  <w:tcBorders>
                    <w:top w:val="nil"/>
                    <w:left w:val="nil"/>
                    <w:bottom w:val="single" w:sz="4" w:space="0" w:color="000000"/>
                    <w:right w:val="nil"/>
                  </w:tcBorders>
                  <w:shd w:val="clear" w:color="000000" w:fill="FFFFFF"/>
                  <w:vAlign w:val="center"/>
                  <w:hideMark/>
                </w:tcPr>
                <w:p w14:paraId="207DD65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1.873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694C69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2.161</w:t>
                  </w:r>
                </w:p>
              </w:tc>
              <w:tc>
                <w:tcPr>
                  <w:tcW w:w="931" w:type="dxa"/>
                  <w:tcBorders>
                    <w:top w:val="nil"/>
                    <w:left w:val="nil"/>
                    <w:bottom w:val="single" w:sz="4" w:space="0" w:color="auto"/>
                    <w:right w:val="single" w:sz="4" w:space="0" w:color="auto"/>
                  </w:tcBorders>
                  <w:shd w:val="clear" w:color="000000" w:fill="FFFFFF"/>
                  <w:noWrap/>
                  <w:vAlign w:val="bottom"/>
                  <w:hideMark/>
                </w:tcPr>
                <w:p w14:paraId="649423F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233A32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1,067847</w:t>
                  </w:r>
                </w:p>
              </w:tc>
              <w:tc>
                <w:tcPr>
                  <w:tcW w:w="952" w:type="dxa"/>
                  <w:tcBorders>
                    <w:top w:val="nil"/>
                    <w:left w:val="nil"/>
                    <w:bottom w:val="single" w:sz="4" w:space="0" w:color="auto"/>
                    <w:right w:val="single" w:sz="4" w:space="0" w:color="auto"/>
                  </w:tcBorders>
                  <w:shd w:val="clear" w:color="000000" w:fill="FFFFFF"/>
                  <w:noWrap/>
                  <w:vAlign w:val="bottom"/>
                  <w:hideMark/>
                </w:tcPr>
                <w:p w14:paraId="3206D76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398,9322</w:t>
                  </w:r>
                </w:p>
              </w:tc>
            </w:tr>
            <w:tr w:rsidR="000D1BE3" w:rsidRPr="00F12DB9" w14:paraId="04F4E724" w14:textId="77777777" w:rsidTr="009C3718">
              <w:trPr>
                <w:trHeight w:val="300"/>
                <w:jc w:val="center"/>
              </w:trPr>
              <w:tc>
                <w:tcPr>
                  <w:tcW w:w="92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22C52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45(2)</w:t>
                  </w:r>
                </w:p>
              </w:tc>
              <w:tc>
                <w:tcPr>
                  <w:tcW w:w="1080" w:type="dxa"/>
                  <w:vMerge/>
                  <w:tcBorders>
                    <w:top w:val="nil"/>
                    <w:left w:val="single" w:sz="4" w:space="0" w:color="auto"/>
                    <w:bottom w:val="single" w:sz="4" w:space="0" w:color="auto"/>
                    <w:right w:val="single" w:sz="4" w:space="0" w:color="auto"/>
                  </w:tcBorders>
                  <w:vAlign w:val="center"/>
                  <w:hideMark/>
                </w:tcPr>
                <w:p w14:paraId="53F1B8F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B52A39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2.312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C5BB8D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2.167</w:t>
                  </w:r>
                </w:p>
              </w:tc>
              <w:tc>
                <w:tcPr>
                  <w:tcW w:w="931" w:type="dxa"/>
                  <w:tcBorders>
                    <w:top w:val="nil"/>
                    <w:left w:val="nil"/>
                    <w:bottom w:val="single" w:sz="4" w:space="0" w:color="auto"/>
                    <w:right w:val="single" w:sz="4" w:space="0" w:color="auto"/>
                  </w:tcBorders>
                  <w:shd w:val="clear" w:color="000000" w:fill="FFFFFF"/>
                  <w:noWrap/>
                  <w:vAlign w:val="bottom"/>
                  <w:hideMark/>
                </w:tcPr>
                <w:p w14:paraId="55CF053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2080B8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0,865093</w:t>
                  </w:r>
                </w:p>
              </w:tc>
              <w:tc>
                <w:tcPr>
                  <w:tcW w:w="952" w:type="dxa"/>
                  <w:tcBorders>
                    <w:top w:val="nil"/>
                    <w:left w:val="nil"/>
                    <w:bottom w:val="single" w:sz="4" w:space="0" w:color="auto"/>
                    <w:right w:val="single" w:sz="4" w:space="0" w:color="auto"/>
                  </w:tcBorders>
                  <w:shd w:val="clear" w:color="000000" w:fill="FFFFFF"/>
                  <w:noWrap/>
                  <w:vAlign w:val="bottom"/>
                  <w:hideMark/>
                </w:tcPr>
                <w:p w14:paraId="09AE761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399,1349</w:t>
                  </w:r>
                </w:p>
              </w:tc>
            </w:tr>
            <w:tr w:rsidR="000D1BE3" w:rsidRPr="00F12DB9" w14:paraId="27E64AF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253FC9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45(3)</w:t>
                  </w:r>
                </w:p>
              </w:tc>
              <w:tc>
                <w:tcPr>
                  <w:tcW w:w="1080" w:type="dxa"/>
                  <w:vMerge/>
                  <w:tcBorders>
                    <w:top w:val="nil"/>
                    <w:left w:val="single" w:sz="4" w:space="0" w:color="auto"/>
                    <w:bottom w:val="single" w:sz="4" w:space="0" w:color="auto"/>
                    <w:right w:val="single" w:sz="4" w:space="0" w:color="auto"/>
                  </w:tcBorders>
                  <w:vAlign w:val="center"/>
                  <w:hideMark/>
                </w:tcPr>
                <w:p w14:paraId="2B0D804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FFFE84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693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77FEC7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2.149</w:t>
                  </w:r>
                </w:p>
              </w:tc>
              <w:tc>
                <w:tcPr>
                  <w:tcW w:w="931" w:type="dxa"/>
                  <w:tcBorders>
                    <w:top w:val="nil"/>
                    <w:left w:val="nil"/>
                    <w:bottom w:val="single" w:sz="4" w:space="0" w:color="auto"/>
                    <w:right w:val="single" w:sz="4" w:space="0" w:color="auto"/>
                  </w:tcBorders>
                  <w:shd w:val="clear" w:color="000000" w:fill="FFFFFF"/>
                  <w:noWrap/>
                  <w:vAlign w:val="bottom"/>
                  <w:hideMark/>
                </w:tcPr>
                <w:p w14:paraId="619FCCA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A79FAD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2,88754</w:t>
                  </w:r>
                </w:p>
              </w:tc>
              <w:tc>
                <w:tcPr>
                  <w:tcW w:w="952" w:type="dxa"/>
                  <w:tcBorders>
                    <w:top w:val="nil"/>
                    <w:left w:val="nil"/>
                    <w:bottom w:val="single" w:sz="4" w:space="0" w:color="auto"/>
                    <w:right w:val="single" w:sz="4" w:space="0" w:color="auto"/>
                  </w:tcBorders>
                  <w:shd w:val="clear" w:color="000000" w:fill="FFFFFF"/>
                  <w:noWrap/>
                  <w:vAlign w:val="bottom"/>
                  <w:hideMark/>
                </w:tcPr>
                <w:p w14:paraId="449875A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397,1125</w:t>
                  </w:r>
                </w:p>
              </w:tc>
            </w:tr>
            <w:tr w:rsidR="000D1BE3" w:rsidRPr="00F12DB9" w14:paraId="672B960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8D650D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46(1)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0E794D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 xml:space="preserve">TGB </w:t>
                  </w:r>
                  <w:r w:rsidRPr="00F12DB9">
                    <w:rPr>
                      <w:rFonts w:ascii="Times New Roman" w:eastAsia="Times New Roman" w:hAnsi="Times New Roman" w:cs="Times New Roman"/>
                      <w:color w:val="000000"/>
                      <w:sz w:val="20"/>
                      <w:szCs w:val="20"/>
                      <w:lang w:eastAsia="tr-TR"/>
                    </w:rPr>
                    <w:lastRenderedPageBreak/>
                    <w:t>057439</w:t>
                  </w:r>
                </w:p>
              </w:tc>
              <w:tc>
                <w:tcPr>
                  <w:tcW w:w="937" w:type="dxa"/>
                  <w:tcBorders>
                    <w:top w:val="nil"/>
                    <w:left w:val="nil"/>
                    <w:bottom w:val="single" w:sz="4" w:space="0" w:color="000000"/>
                    <w:right w:val="nil"/>
                  </w:tcBorders>
                  <w:shd w:val="clear" w:color="000000" w:fill="FFFFFF"/>
                  <w:vAlign w:val="center"/>
                  <w:hideMark/>
                </w:tcPr>
                <w:p w14:paraId="2F46661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lastRenderedPageBreak/>
                    <w:t>716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AC7FDC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2.174</w:t>
                  </w:r>
                </w:p>
              </w:tc>
              <w:tc>
                <w:tcPr>
                  <w:tcW w:w="931" w:type="dxa"/>
                  <w:tcBorders>
                    <w:top w:val="nil"/>
                    <w:left w:val="nil"/>
                    <w:bottom w:val="single" w:sz="4" w:space="0" w:color="auto"/>
                    <w:right w:val="single" w:sz="4" w:space="0" w:color="auto"/>
                  </w:tcBorders>
                  <w:shd w:val="clear" w:color="000000" w:fill="FFFFFF"/>
                  <w:noWrap/>
                  <w:vAlign w:val="bottom"/>
                  <w:hideMark/>
                </w:tcPr>
                <w:p w14:paraId="255F078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9B03F7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2,7925</w:t>
                  </w:r>
                </w:p>
              </w:tc>
              <w:tc>
                <w:tcPr>
                  <w:tcW w:w="952" w:type="dxa"/>
                  <w:tcBorders>
                    <w:top w:val="nil"/>
                    <w:left w:val="nil"/>
                    <w:bottom w:val="single" w:sz="4" w:space="0" w:color="auto"/>
                    <w:right w:val="single" w:sz="4" w:space="0" w:color="auto"/>
                  </w:tcBorders>
                  <w:shd w:val="clear" w:color="000000" w:fill="FFFFFF"/>
                  <w:noWrap/>
                  <w:vAlign w:val="bottom"/>
                  <w:hideMark/>
                </w:tcPr>
                <w:p w14:paraId="097EF93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397,2075</w:t>
                  </w:r>
                </w:p>
              </w:tc>
            </w:tr>
            <w:tr w:rsidR="000D1BE3" w:rsidRPr="00F12DB9" w14:paraId="26E3EDA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E27B60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lastRenderedPageBreak/>
                    <w:t>46(2)</w:t>
                  </w:r>
                </w:p>
              </w:tc>
              <w:tc>
                <w:tcPr>
                  <w:tcW w:w="1080" w:type="dxa"/>
                  <w:vMerge/>
                  <w:tcBorders>
                    <w:top w:val="nil"/>
                    <w:left w:val="single" w:sz="4" w:space="0" w:color="auto"/>
                    <w:bottom w:val="single" w:sz="4" w:space="0" w:color="auto"/>
                    <w:right w:val="single" w:sz="4" w:space="0" w:color="auto"/>
                  </w:tcBorders>
                  <w:vAlign w:val="center"/>
                  <w:hideMark/>
                </w:tcPr>
                <w:p w14:paraId="2480084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5ECB94A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832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3123E8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2.161</w:t>
                  </w:r>
                </w:p>
              </w:tc>
              <w:tc>
                <w:tcPr>
                  <w:tcW w:w="931" w:type="dxa"/>
                  <w:tcBorders>
                    <w:top w:val="nil"/>
                    <w:left w:val="nil"/>
                    <w:bottom w:val="single" w:sz="4" w:space="0" w:color="auto"/>
                    <w:right w:val="single" w:sz="4" w:space="0" w:color="auto"/>
                  </w:tcBorders>
                  <w:shd w:val="clear" w:color="000000" w:fill="FFFFFF"/>
                  <w:noWrap/>
                  <w:vAlign w:val="bottom"/>
                  <w:hideMark/>
                </w:tcPr>
                <w:p w14:paraId="2DF5B0E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590BBC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2,402954</w:t>
                  </w:r>
                </w:p>
              </w:tc>
              <w:tc>
                <w:tcPr>
                  <w:tcW w:w="952" w:type="dxa"/>
                  <w:tcBorders>
                    <w:top w:val="nil"/>
                    <w:left w:val="nil"/>
                    <w:bottom w:val="single" w:sz="4" w:space="0" w:color="auto"/>
                    <w:right w:val="single" w:sz="4" w:space="0" w:color="auto"/>
                  </w:tcBorders>
                  <w:shd w:val="clear" w:color="000000" w:fill="FFFFFF"/>
                  <w:noWrap/>
                  <w:vAlign w:val="bottom"/>
                  <w:hideMark/>
                </w:tcPr>
                <w:p w14:paraId="5C7F9E2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397,597</w:t>
                  </w:r>
                </w:p>
              </w:tc>
            </w:tr>
            <w:tr w:rsidR="000D1BE3" w:rsidRPr="00F12DB9" w14:paraId="6863BF4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12005B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46(3)</w:t>
                  </w:r>
                </w:p>
              </w:tc>
              <w:tc>
                <w:tcPr>
                  <w:tcW w:w="1080" w:type="dxa"/>
                  <w:vMerge/>
                  <w:tcBorders>
                    <w:top w:val="nil"/>
                    <w:left w:val="single" w:sz="4" w:space="0" w:color="auto"/>
                    <w:bottom w:val="single" w:sz="4" w:space="0" w:color="auto"/>
                    <w:right w:val="single" w:sz="4" w:space="0" w:color="auto"/>
                  </w:tcBorders>
                  <w:vAlign w:val="center"/>
                  <w:hideMark/>
                </w:tcPr>
                <w:p w14:paraId="148726B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FE575B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1.607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0E2375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2.112</w:t>
                  </w:r>
                </w:p>
              </w:tc>
              <w:tc>
                <w:tcPr>
                  <w:tcW w:w="931" w:type="dxa"/>
                  <w:tcBorders>
                    <w:top w:val="nil"/>
                    <w:left w:val="nil"/>
                    <w:bottom w:val="single" w:sz="4" w:space="0" w:color="auto"/>
                    <w:right w:val="single" w:sz="4" w:space="0" w:color="auto"/>
                  </w:tcBorders>
                  <w:shd w:val="clear" w:color="000000" w:fill="FFFFFF"/>
                  <w:noWrap/>
                  <w:vAlign w:val="bottom"/>
                  <w:hideMark/>
                </w:tcPr>
                <w:p w14:paraId="4171C51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4A3F8C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1,244327</w:t>
                  </w:r>
                </w:p>
              </w:tc>
              <w:tc>
                <w:tcPr>
                  <w:tcW w:w="952" w:type="dxa"/>
                  <w:tcBorders>
                    <w:top w:val="nil"/>
                    <w:left w:val="nil"/>
                    <w:bottom w:val="single" w:sz="4" w:space="0" w:color="auto"/>
                    <w:right w:val="single" w:sz="4" w:space="0" w:color="auto"/>
                  </w:tcBorders>
                  <w:shd w:val="clear" w:color="000000" w:fill="FFFFFF"/>
                  <w:noWrap/>
                  <w:vAlign w:val="bottom"/>
                  <w:hideMark/>
                </w:tcPr>
                <w:p w14:paraId="618C8F5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398,7557</w:t>
                  </w:r>
                </w:p>
              </w:tc>
            </w:tr>
            <w:tr w:rsidR="000D1BE3" w:rsidRPr="00F12DB9" w14:paraId="4BDE12F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5AE6D0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47(1)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F9A462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003275</w:t>
                  </w:r>
                </w:p>
              </w:tc>
              <w:tc>
                <w:tcPr>
                  <w:tcW w:w="937" w:type="dxa"/>
                  <w:tcBorders>
                    <w:top w:val="nil"/>
                    <w:left w:val="nil"/>
                    <w:bottom w:val="single" w:sz="4" w:space="0" w:color="000000"/>
                    <w:right w:val="single" w:sz="4" w:space="0" w:color="000000"/>
                  </w:tcBorders>
                  <w:shd w:val="clear" w:color="000000" w:fill="FFFFFF"/>
                  <w:vAlign w:val="center"/>
                  <w:hideMark/>
                </w:tcPr>
                <w:p w14:paraId="7C82AD2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624</w:t>
                  </w:r>
                </w:p>
              </w:tc>
              <w:tc>
                <w:tcPr>
                  <w:tcW w:w="939" w:type="dxa"/>
                  <w:tcBorders>
                    <w:top w:val="nil"/>
                    <w:left w:val="nil"/>
                    <w:bottom w:val="nil"/>
                    <w:right w:val="single" w:sz="4" w:space="0" w:color="000000"/>
                  </w:tcBorders>
                  <w:shd w:val="clear" w:color="000000" w:fill="FFFFFF"/>
                  <w:vAlign w:val="center"/>
                  <w:hideMark/>
                </w:tcPr>
                <w:p w14:paraId="3C3A4AC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2.165</w:t>
                  </w:r>
                </w:p>
              </w:tc>
              <w:tc>
                <w:tcPr>
                  <w:tcW w:w="931" w:type="dxa"/>
                  <w:tcBorders>
                    <w:top w:val="nil"/>
                    <w:left w:val="nil"/>
                    <w:bottom w:val="single" w:sz="4" w:space="0" w:color="auto"/>
                    <w:right w:val="single" w:sz="4" w:space="0" w:color="auto"/>
                  </w:tcBorders>
                  <w:shd w:val="clear" w:color="000000" w:fill="FFFFFF"/>
                  <w:noWrap/>
                  <w:vAlign w:val="bottom"/>
                  <w:hideMark/>
                </w:tcPr>
                <w:p w14:paraId="2352729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D03696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3,203434</w:t>
                  </w:r>
                </w:p>
              </w:tc>
              <w:tc>
                <w:tcPr>
                  <w:tcW w:w="952" w:type="dxa"/>
                  <w:tcBorders>
                    <w:top w:val="nil"/>
                    <w:left w:val="nil"/>
                    <w:bottom w:val="single" w:sz="4" w:space="0" w:color="auto"/>
                    <w:right w:val="single" w:sz="4" w:space="0" w:color="auto"/>
                  </w:tcBorders>
                  <w:shd w:val="clear" w:color="000000" w:fill="FFFFFF"/>
                  <w:noWrap/>
                  <w:vAlign w:val="bottom"/>
                  <w:hideMark/>
                </w:tcPr>
                <w:p w14:paraId="76EF0D4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396,7966</w:t>
                  </w:r>
                </w:p>
              </w:tc>
            </w:tr>
            <w:tr w:rsidR="000D1BE3" w:rsidRPr="00F12DB9" w14:paraId="49D0CBB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18B9A2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47(2)</w:t>
                  </w:r>
                </w:p>
              </w:tc>
              <w:tc>
                <w:tcPr>
                  <w:tcW w:w="1080" w:type="dxa"/>
                  <w:vMerge/>
                  <w:tcBorders>
                    <w:top w:val="nil"/>
                    <w:left w:val="single" w:sz="4" w:space="0" w:color="auto"/>
                    <w:bottom w:val="single" w:sz="4" w:space="0" w:color="auto"/>
                    <w:right w:val="single" w:sz="4" w:space="0" w:color="auto"/>
                  </w:tcBorders>
                  <w:vAlign w:val="center"/>
                  <w:hideMark/>
                </w:tcPr>
                <w:p w14:paraId="03A68C8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769411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2.029</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BF34F2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2.165</w:t>
                  </w:r>
                </w:p>
              </w:tc>
              <w:tc>
                <w:tcPr>
                  <w:tcW w:w="931" w:type="dxa"/>
                  <w:tcBorders>
                    <w:top w:val="nil"/>
                    <w:left w:val="nil"/>
                    <w:bottom w:val="single" w:sz="4" w:space="0" w:color="auto"/>
                    <w:right w:val="single" w:sz="4" w:space="0" w:color="auto"/>
                  </w:tcBorders>
                  <w:shd w:val="clear" w:color="000000" w:fill="FFFFFF"/>
                  <w:noWrap/>
                  <w:vAlign w:val="bottom"/>
                  <w:hideMark/>
                </w:tcPr>
                <w:p w14:paraId="103124D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85E845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0,985629</w:t>
                  </w:r>
                </w:p>
              </w:tc>
              <w:tc>
                <w:tcPr>
                  <w:tcW w:w="952" w:type="dxa"/>
                  <w:tcBorders>
                    <w:top w:val="nil"/>
                    <w:left w:val="nil"/>
                    <w:bottom w:val="single" w:sz="4" w:space="0" w:color="auto"/>
                    <w:right w:val="single" w:sz="4" w:space="0" w:color="auto"/>
                  </w:tcBorders>
                  <w:shd w:val="clear" w:color="000000" w:fill="FFFFFF"/>
                  <w:noWrap/>
                  <w:vAlign w:val="bottom"/>
                  <w:hideMark/>
                </w:tcPr>
                <w:p w14:paraId="6D073D8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399,0144</w:t>
                  </w:r>
                </w:p>
              </w:tc>
            </w:tr>
            <w:tr w:rsidR="000D1BE3" w:rsidRPr="00F12DB9" w14:paraId="16BF5EA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A2443F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47(3)</w:t>
                  </w:r>
                </w:p>
              </w:tc>
              <w:tc>
                <w:tcPr>
                  <w:tcW w:w="1080" w:type="dxa"/>
                  <w:vMerge/>
                  <w:tcBorders>
                    <w:top w:val="nil"/>
                    <w:left w:val="single" w:sz="4" w:space="0" w:color="auto"/>
                    <w:bottom w:val="single" w:sz="4" w:space="0" w:color="auto"/>
                    <w:right w:val="single" w:sz="4" w:space="0" w:color="auto"/>
                  </w:tcBorders>
                  <w:vAlign w:val="center"/>
                  <w:hideMark/>
                </w:tcPr>
                <w:p w14:paraId="0C50005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42A10D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2.087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CD54FB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2.100</w:t>
                  </w:r>
                </w:p>
              </w:tc>
              <w:tc>
                <w:tcPr>
                  <w:tcW w:w="931" w:type="dxa"/>
                  <w:tcBorders>
                    <w:top w:val="nil"/>
                    <w:left w:val="nil"/>
                    <w:bottom w:val="single" w:sz="4" w:space="0" w:color="auto"/>
                    <w:right w:val="single" w:sz="4" w:space="0" w:color="auto"/>
                  </w:tcBorders>
                  <w:shd w:val="clear" w:color="000000" w:fill="FFFFFF"/>
                  <w:noWrap/>
                  <w:vAlign w:val="bottom"/>
                  <w:hideMark/>
                </w:tcPr>
                <w:p w14:paraId="6E5FF51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24B97B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0,958492</w:t>
                  </w:r>
                </w:p>
              </w:tc>
              <w:tc>
                <w:tcPr>
                  <w:tcW w:w="952" w:type="dxa"/>
                  <w:tcBorders>
                    <w:top w:val="nil"/>
                    <w:left w:val="nil"/>
                    <w:bottom w:val="single" w:sz="4" w:space="0" w:color="auto"/>
                    <w:right w:val="single" w:sz="4" w:space="0" w:color="auto"/>
                  </w:tcBorders>
                  <w:shd w:val="clear" w:color="000000" w:fill="FFFFFF"/>
                  <w:noWrap/>
                  <w:vAlign w:val="bottom"/>
                  <w:hideMark/>
                </w:tcPr>
                <w:p w14:paraId="5907AE8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399,0415</w:t>
                  </w:r>
                </w:p>
              </w:tc>
            </w:tr>
            <w:tr w:rsidR="000D1BE3" w:rsidRPr="00F12DB9" w14:paraId="1B79414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69F6FA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48(1)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D8A657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007834</w:t>
                  </w:r>
                </w:p>
              </w:tc>
              <w:tc>
                <w:tcPr>
                  <w:tcW w:w="937" w:type="dxa"/>
                  <w:tcBorders>
                    <w:top w:val="nil"/>
                    <w:left w:val="nil"/>
                    <w:bottom w:val="single" w:sz="4" w:space="0" w:color="000000"/>
                    <w:right w:val="nil"/>
                  </w:tcBorders>
                  <w:shd w:val="clear" w:color="000000" w:fill="FFFFFF"/>
                  <w:vAlign w:val="center"/>
                  <w:hideMark/>
                </w:tcPr>
                <w:p w14:paraId="7162F78B"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660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CBF789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2.148</w:t>
                  </w:r>
                </w:p>
              </w:tc>
              <w:tc>
                <w:tcPr>
                  <w:tcW w:w="931" w:type="dxa"/>
                  <w:tcBorders>
                    <w:top w:val="nil"/>
                    <w:left w:val="nil"/>
                    <w:bottom w:val="single" w:sz="4" w:space="0" w:color="auto"/>
                    <w:right w:val="single" w:sz="4" w:space="0" w:color="auto"/>
                  </w:tcBorders>
                  <w:shd w:val="clear" w:color="000000" w:fill="FFFFFF"/>
                  <w:noWrap/>
                  <w:vAlign w:val="bottom"/>
                  <w:hideMark/>
                </w:tcPr>
                <w:p w14:paraId="58833F9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E2C010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3,030376</w:t>
                  </w:r>
                </w:p>
              </w:tc>
              <w:tc>
                <w:tcPr>
                  <w:tcW w:w="952" w:type="dxa"/>
                  <w:tcBorders>
                    <w:top w:val="nil"/>
                    <w:left w:val="nil"/>
                    <w:bottom w:val="single" w:sz="4" w:space="0" w:color="auto"/>
                    <w:right w:val="single" w:sz="4" w:space="0" w:color="auto"/>
                  </w:tcBorders>
                  <w:shd w:val="clear" w:color="000000" w:fill="FFFFFF"/>
                  <w:noWrap/>
                  <w:vAlign w:val="bottom"/>
                  <w:hideMark/>
                </w:tcPr>
                <w:p w14:paraId="3930AD6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396,9696</w:t>
                  </w:r>
                </w:p>
              </w:tc>
            </w:tr>
            <w:tr w:rsidR="000D1BE3" w:rsidRPr="00F12DB9" w14:paraId="374EA03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5CA1A1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48(2)</w:t>
                  </w:r>
                </w:p>
              </w:tc>
              <w:tc>
                <w:tcPr>
                  <w:tcW w:w="1080" w:type="dxa"/>
                  <w:vMerge/>
                  <w:tcBorders>
                    <w:top w:val="nil"/>
                    <w:left w:val="single" w:sz="4" w:space="0" w:color="auto"/>
                    <w:bottom w:val="single" w:sz="4" w:space="0" w:color="auto"/>
                    <w:right w:val="single" w:sz="4" w:space="0" w:color="auto"/>
                  </w:tcBorders>
                  <w:vAlign w:val="center"/>
                  <w:hideMark/>
                </w:tcPr>
                <w:p w14:paraId="05586B6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C1E2AD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822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C5E1F5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2.003</w:t>
                  </w:r>
                </w:p>
              </w:tc>
              <w:tc>
                <w:tcPr>
                  <w:tcW w:w="931" w:type="dxa"/>
                  <w:tcBorders>
                    <w:top w:val="nil"/>
                    <w:left w:val="nil"/>
                    <w:bottom w:val="single" w:sz="4" w:space="0" w:color="auto"/>
                    <w:right w:val="single" w:sz="4" w:space="0" w:color="auto"/>
                  </w:tcBorders>
                  <w:shd w:val="clear" w:color="000000" w:fill="FFFFFF"/>
                  <w:noWrap/>
                  <w:vAlign w:val="bottom"/>
                  <w:hideMark/>
                </w:tcPr>
                <w:p w14:paraId="61E5575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655C0A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2,433892</w:t>
                  </w:r>
                </w:p>
              </w:tc>
              <w:tc>
                <w:tcPr>
                  <w:tcW w:w="952" w:type="dxa"/>
                  <w:tcBorders>
                    <w:top w:val="nil"/>
                    <w:left w:val="nil"/>
                    <w:bottom w:val="single" w:sz="4" w:space="0" w:color="auto"/>
                    <w:right w:val="single" w:sz="4" w:space="0" w:color="auto"/>
                  </w:tcBorders>
                  <w:shd w:val="clear" w:color="000000" w:fill="FFFFFF"/>
                  <w:noWrap/>
                  <w:vAlign w:val="bottom"/>
                  <w:hideMark/>
                </w:tcPr>
                <w:p w14:paraId="12CC00F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397,5661</w:t>
                  </w:r>
                </w:p>
              </w:tc>
            </w:tr>
            <w:tr w:rsidR="000D1BE3" w:rsidRPr="00F12DB9" w14:paraId="5D7C6401"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E65EBB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48(3)</w:t>
                  </w:r>
                </w:p>
              </w:tc>
              <w:tc>
                <w:tcPr>
                  <w:tcW w:w="1080" w:type="dxa"/>
                  <w:vMerge/>
                  <w:tcBorders>
                    <w:top w:val="nil"/>
                    <w:left w:val="single" w:sz="4" w:space="0" w:color="auto"/>
                    <w:bottom w:val="single" w:sz="4" w:space="0" w:color="auto"/>
                    <w:right w:val="single" w:sz="4" w:space="0" w:color="auto"/>
                  </w:tcBorders>
                  <w:vAlign w:val="center"/>
                  <w:hideMark/>
                </w:tcPr>
                <w:p w14:paraId="0710EE74"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F988E3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588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A95998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2.073</w:t>
                  </w:r>
                </w:p>
              </w:tc>
              <w:tc>
                <w:tcPr>
                  <w:tcW w:w="931" w:type="dxa"/>
                  <w:tcBorders>
                    <w:top w:val="nil"/>
                    <w:left w:val="nil"/>
                    <w:bottom w:val="single" w:sz="4" w:space="0" w:color="auto"/>
                    <w:right w:val="single" w:sz="4" w:space="0" w:color="auto"/>
                  </w:tcBorders>
                  <w:shd w:val="clear" w:color="000000" w:fill="FFFFFF"/>
                  <w:noWrap/>
                  <w:vAlign w:val="bottom"/>
                  <w:hideMark/>
                </w:tcPr>
                <w:p w14:paraId="28304C1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FE45CC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3,401228</w:t>
                  </w:r>
                </w:p>
              </w:tc>
              <w:tc>
                <w:tcPr>
                  <w:tcW w:w="952" w:type="dxa"/>
                  <w:tcBorders>
                    <w:top w:val="nil"/>
                    <w:left w:val="nil"/>
                    <w:bottom w:val="single" w:sz="4" w:space="0" w:color="auto"/>
                    <w:right w:val="single" w:sz="4" w:space="0" w:color="auto"/>
                  </w:tcBorders>
                  <w:shd w:val="clear" w:color="000000" w:fill="FFFFFF"/>
                  <w:noWrap/>
                  <w:vAlign w:val="bottom"/>
                  <w:hideMark/>
                </w:tcPr>
                <w:p w14:paraId="56C84E9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396,5988</w:t>
                  </w:r>
                </w:p>
              </w:tc>
            </w:tr>
            <w:tr w:rsidR="000D1BE3" w:rsidRPr="00F12DB9" w14:paraId="664DFAE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815501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49(1)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34AE07A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021494</w:t>
                  </w:r>
                </w:p>
              </w:tc>
              <w:tc>
                <w:tcPr>
                  <w:tcW w:w="937" w:type="dxa"/>
                  <w:tcBorders>
                    <w:top w:val="nil"/>
                    <w:left w:val="nil"/>
                    <w:bottom w:val="single" w:sz="4" w:space="0" w:color="000000"/>
                    <w:right w:val="nil"/>
                  </w:tcBorders>
                  <w:shd w:val="clear" w:color="000000" w:fill="FFFFFF"/>
                  <w:vAlign w:val="center"/>
                  <w:hideMark/>
                </w:tcPr>
                <w:p w14:paraId="13694DB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805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9D7457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2.070</w:t>
                  </w:r>
                </w:p>
              </w:tc>
              <w:tc>
                <w:tcPr>
                  <w:tcW w:w="931" w:type="dxa"/>
                  <w:tcBorders>
                    <w:top w:val="nil"/>
                    <w:left w:val="nil"/>
                    <w:bottom w:val="single" w:sz="4" w:space="0" w:color="auto"/>
                    <w:right w:val="single" w:sz="4" w:space="0" w:color="auto"/>
                  </w:tcBorders>
                  <w:shd w:val="clear" w:color="000000" w:fill="FFFFFF"/>
                  <w:noWrap/>
                  <w:vAlign w:val="bottom"/>
                  <w:hideMark/>
                </w:tcPr>
                <w:p w14:paraId="6290B3D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450B94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2,483571</w:t>
                  </w:r>
                </w:p>
              </w:tc>
              <w:tc>
                <w:tcPr>
                  <w:tcW w:w="952" w:type="dxa"/>
                  <w:tcBorders>
                    <w:top w:val="nil"/>
                    <w:left w:val="nil"/>
                    <w:bottom w:val="single" w:sz="4" w:space="0" w:color="auto"/>
                    <w:right w:val="single" w:sz="4" w:space="0" w:color="auto"/>
                  </w:tcBorders>
                  <w:shd w:val="clear" w:color="000000" w:fill="FFFFFF"/>
                  <w:noWrap/>
                  <w:vAlign w:val="bottom"/>
                  <w:hideMark/>
                </w:tcPr>
                <w:p w14:paraId="07E138D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397,5164</w:t>
                  </w:r>
                </w:p>
              </w:tc>
            </w:tr>
            <w:tr w:rsidR="000D1BE3" w:rsidRPr="00F12DB9" w14:paraId="155BD3D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89F3A3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49(2)</w:t>
                  </w:r>
                </w:p>
              </w:tc>
              <w:tc>
                <w:tcPr>
                  <w:tcW w:w="1080" w:type="dxa"/>
                  <w:vMerge/>
                  <w:tcBorders>
                    <w:top w:val="nil"/>
                    <w:left w:val="single" w:sz="4" w:space="0" w:color="auto"/>
                    <w:bottom w:val="single" w:sz="4" w:space="0" w:color="000000"/>
                    <w:right w:val="single" w:sz="4" w:space="0" w:color="auto"/>
                  </w:tcBorders>
                  <w:vAlign w:val="center"/>
                  <w:hideMark/>
                </w:tcPr>
                <w:p w14:paraId="6F8A63E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B2810D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1.099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B1A629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2.148</w:t>
                  </w:r>
                </w:p>
              </w:tc>
              <w:tc>
                <w:tcPr>
                  <w:tcW w:w="931" w:type="dxa"/>
                  <w:tcBorders>
                    <w:top w:val="nil"/>
                    <w:left w:val="nil"/>
                    <w:bottom w:val="single" w:sz="4" w:space="0" w:color="auto"/>
                    <w:right w:val="single" w:sz="4" w:space="0" w:color="auto"/>
                  </w:tcBorders>
                  <w:shd w:val="clear" w:color="000000" w:fill="FFFFFF"/>
                  <w:noWrap/>
                  <w:vAlign w:val="bottom"/>
                  <w:hideMark/>
                </w:tcPr>
                <w:p w14:paraId="7E442E7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8B66FC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1,819389</w:t>
                  </w:r>
                </w:p>
              </w:tc>
              <w:tc>
                <w:tcPr>
                  <w:tcW w:w="952" w:type="dxa"/>
                  <w:tcBorders>
                    <w:top w:val="nil"/>
                    <w:left w:val="nil"/>
                    <w:bottom w:val="single" w:sz="4" w:space="0" w:color="auto"/>
                    <w:right w:val="single" w:sz="4" w:space="0" w:color="auto"/>
                  </w:tcBorders>
                  <w:shd w:val="clear" w:color="000000" w:fill="FFFFFF"/>
                  <w:noWrap/>
                  <w:vAlign w:val="bottom"/>
                  <w:hideMark/>
                </w:tcPr>
                <w:p w14:paraId="29EA1CB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398,1806</w:t>
                  </w:r>
                </w:p>
              </w:tc>
            </w:tr>
            <w:tr w:rsidR="000D1BE3" w:rsidRPr="00F12DB9" w14:paraId="5373D96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EDAF6F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49(3)</w:t>
                  </w:r>
                </w:p>
              </w:tc>
              <w:tc>
                <w:tcPr>
                  <w:tcW w:w="1080" w:type="dxa"/>
                  <w:vMerge/>
                  <w:tcBorders>
                    <w:top w:val="nil"/>
                    <w:left w:val="single" w:sz="4" w:space="0" w:color="auto"/>
                    <w:bottom w:val="single" w:sz="4" w:space="0" w:color="000000"/>
                    <w:right w:val="single" w:sz="4" w:space="0" w:color="auto"/>
                  </w:tcBorders>
                  <w:vAlign w:val="center"/>
                  <w:hideMark/>
                </w:tcPr>
                <w:p w14:paraId="3142028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C66EA8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934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33F0FF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1.839</w:t>
                  </w:r>
                </w:p>
              </w:tc>
              <w:tc>
                <w:tcPr>
                  <w:tcW w:w="931" w:type="dxa"/>
                  <w:tcBorders>
                    <w:top w:val="nil"/>
                    <w:left w:val="nil"/>
                    <w:bottom w:val="single" w:sz="4" w:space="0" w:color="auto"/>
                    <w:right w:val="single" w:sz="4" w:space="0" w:color="auto"/>
                  </w:tcBorders>
                  <w:shd w:val="clear" w:color="000000" w:fill="FFFFFF"/>
                  <w:noWrap/>
                  <w:vAlign w:val="bottom"/>
                  <w:hideMark/>
                </w:tcPr>
                <w:p w14:paraId="4554139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57FEBF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2,141484</w:t>
                  </w:r>
                </w:p>
              </w:tc>
              <w:tc>
                <w:tcPr>
                  <w:tcW w:w="952" w:type="dxa"/>
                  <w:tcBorders>
                    <w:top w:val="nil"/>
                    <w:left w:val="nil"/>
                    <w:bottom w:val="single" w:sz="4" w:space="0" w:color="auto"/>
                    <w:right w:val="single" w:sz="4" w:space="0" w:color="auto"/>
                  </w:tcBorders>
                  <w:shd w:val="clear" w:color="000000" w:fill="FFFFFF"/>
                  <w:noWrap/>
                  <w:vAlign w:val="bottom"/>
                  <w:hideMark/>
                </w:tcPr>
                <w:p w14:paraId="578CE68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397,8585</w:t>
                  </w:r>
                </w:p>
              </w:tc>
            </w:tr>
            <w:tr w:rsidR="000D1BE3" w:rsidRPr="00F12DB9" w14:paraId="6A9C1E4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E68058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50(1)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17A9065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021495</w:t>
                  </w:r>
                </w:p>
              </w:tc>
              <w:tc>
                <w:tcPr>
                  <w:tcW w:w="937" w:type="dxa"/>
                  <w:tcBorders>
                    <w:top w:val="nil"/>
                    <w:left w:val="nil"/>
                    <w:bottom w:val="single" w:sz="4" w:space="0" w:color="000000"/>
                    <w:right w:val="nil"/>
                  </w:tcBorders>
                  <w:shd w:val="clear" w:color="000000" w:fill="FFFFFF"/>
                  <w:vAlign w:val="center"/>
                  <w:hideMark/>
                </w:tcPr>
                <w:p w14:paraId="4A6488C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757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DDFFFF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2.091</w:t>
                  </w:r>
                </w:p>
              </w:tc>
              <w:tc>
                <w:tcPr>
                  <w:tcW w:w="931" w:type="dxa"/>
                  <w:tcBorders>
                    <w:top w:val="nil"/>
                    <w:left w:val="nil"/>
                    <w:bottom w:val="single" w:sz="4" w:space="0" w:color="auto"/>
                    <w:right w:val="single" w:sz="4" w:space="0" w:color="auto"/>
                  </w:tcBorders>
                  <w:shd w:val="clear" w:color="000000" w:fill="FFFFFF"/>
                  <w:noWrap/>
                  <w:vAlign w:val="bottom"/>
                  <w:hideMark/>
                </w:tcPr>
                <w:p w14:paraId="656BF0C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90230F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2,642999</w:t>
                  </w:r>
                </w:p>
              </w:tc>
              <w:tc>
                <w:tcPr>
                  <w:tcW w:w="952" w:type="dxa"/>
                  <w:tcBorders>
                    <w:top w:val="nil"/>
                    <w:left w:val="nil"/>
                    <w:bottom w:val="single" w:sz="4" w:space="0" w:color="auto"/>
                    <w:right w:val="single" w:sz="4" w:space="0" w:color="auto"/>
                  </w:tcBorders>
                  <w:shd w:val="clear" w:color="000000" w:fill="FFFFFF"/>
                  <w:noWrap/>
                  <w:vAlign w:val="bottom"/>
                  <w:hideMark/>
                </w:tcPr>
                <w:p w14:paraId="641DE9B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397,357</w:t>
                  </w:r>
                </w:p>
              </w:tc>
            </w:tr>
            <w:tr w:rsidR="000D1BE3" w:rsidRPr="00F12DB9" w14:paraId="6FCD9FCC"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242228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50(2)</w:t>
                  </w:r>
                </w:p>
              </w:tc>
              <w:tc>
                <w:tcPr>
                  <w:tcW w:w="1080" w:type="dxa"/>
                  <w:vMerge/>
                  <w:tcBorders>
                    <w:top w:val="nil"/>
                    <w:left w:val="single" w:sz="4" w:space="0" w:color="auto"/>
                    <w:bottom w:val="single" w:sz="4" w:space="0" w:color="000000"/>
                    <w:right w:val="single" w:sz="4" w:space="0" w:color="auto"/>
                  </w:tcBorders>
                  <w:vAlign w:val="center"/>
                  <w:hideMark/>
                </w:tcPr>
                <w:p w14:paraId="3E331FE8"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A5BEE1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816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3C9949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2.026</w:t>
                  </w:r>
                </w:p>
              </w:tc>
              <w:tc>
                <w:tcPr>
                  <w:tcW w:w="931" w:type="dxa"/>
                  <w:tcBorders>
                    <w:top w:val="nil"/>
                    <w:left w:val="nil"/>
                    <w:bottom w:val="single" w:sz="4" w:space="0" w:color="auto"/>
                    <w:right w:val="single" w:sz="4" w:space="0" w:color="auto"/>
                  </w:tcBorders>
                  <w:shd w:val="clear" w:color="000000" w:fill="FFFFFF"/>
                  <w:noWrap/>
                  <w:vAlign w:val="bottom"/>
                  <w:hideMark/>
                </w:tcPr>
                <w:p w14:paraId="2755389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B6908B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2,449885</w:t>
                  </w:r>
                </w:p>
              </w:tc>
              <w:tc>
                <w:tcPr>
                  <w:tcW w:w="952" w:type="dxa"/>
                  <w:tcBorders>
                    <w:top w:val="nil"/>
                    <w:left w:val="nil"/>
                    <w:bottom w:val="single" w:sz="4" w:space="0" w:color="auto"/>
                    <w:right w:val="single" w:sz="4" w:space="0" w:color="auto"/>
                  </w:tcBorders>
                  <w:shd w:val="clear" w:color="000000" w:fill="FFFFFF"/>
                  <w:noWrap/>
                  <w:vAlign w:val="bottom"/>
                  <w:hideMark/>
                </w:tcPr>
                <w:p w14:paraId="57804B1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397,5501</w:t>
                  </w:r>
                </w:p>
              </w:tc>
            </w:tr>
            <w:tr w:rsidR="000D1BE3" w:rsidRPr="00F12DB9" w14:paraId="4503196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E784B4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50(3)</w:t>
                  </w:r>
                </w:p>
              </w:tc>
              <w:tc>
                <w:tcPr>
                  <w:tcW w:w="1080" w:type="dxa"/>
                  <w:vMerge/>
                  <w:tcBorders>
                    <w:top w:val="nil"/>
                    <w:left w:val="single" w:sz="4" w:space="0" w:color="auto"/>
                    <w:bottom w:val="single" w:sz="4" w:space="0" w:color="000000"/>
                    <w:right w:val="single" w:sz="4" w:space="0" w:color="auto"/>
                  </w:tcBorders>
                  <w:vAlign w:val="center"/>
                  <w:hideMark/>
                </w:tcPr>
                <w:p w14:paraId="27EC8124"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7230B3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816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671D4E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2.078</w:t>
                  </w:r>
                </w:p>
              </w:tc>
              <w:tc>
                <w:tcPr>
                  <w:tcW w:w="931" w:type="dxa"/>
                  <w:tcBorders>
                    <w:top w:val="nil"/>
                    <w:left w:val="nil"/>
                    <w:bottom w:val="single" w:sz="4" w:space="0" w:color="auto"/>
                    <w:right w:val="single" w:sz="4" w:space="0" w:color="auto"/>
                  </w:tcBorders>
                  <w:shd w:val="clear" w:color="000000" w:fill="FFFFFF"/>
                  <w:noWrap/>
                  <w:vAlign w:val="bottom"/>
                  <w:hideMark/>
                </w:tcPr>
                <w:p w14:paraId="6800B9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EE381F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2,451266</w:t>
                  </w:r>
                </w:p>
              </w:tc>
              <w:tc>
                <w:tcPr>
                  <w:tcW w:w="952" w:type="dxa"/>
                  <w:tcBorders>
                    <w:top w:val="nil"/>
                    <w:left w:val="nil"/>
                    <w:bottom w:val="single" w:sz="4" w:space="0" w:color="auto"/>
                    <w:right w:val="single" w:sz="4" w:space="0" w:color="auto"/>
                  </w:tcBorders>
                  <w:shd w:val="clear" w:color="000000" w:fill="FFFFFF"/>
                  <w:noWrap/>
                  <w:vAlign w:val="bottom"/>
                  <w:hideMark/>
                </w:tcPr>
                <w:p w14:paraId="78FE0B4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397,5487</w:t>
                  </w:r>
                </w:p>
              </w:tc>
            </w:tr>
            <w:tr w:rsidR="000D1BE3" w:rsidRPr="00F12DB9" w14:paraId="09F2DE47"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2F34FD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51(1)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B4A3AB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052823</w:t>
                  </w:r>
                </w:p>
              </w:tc>
              <w:tc>
                <w:tcPr>
                  <w:tcW w:w="937" w:type="dxa"/>
                  <w:tcBorders>
                    <w:top w:val="nil"/>
                    <w:left w:val="nil"/>
                    <w:bottom w:val="single" w:sz="4" w:space="0" w:color="000000"/>
                    <w:right w:val="nil"/>
                  </w:tcBorders>
                  <w:shd w:val="clear" w:color="000000" w:fill="FFFFFF"/>
                  <w:vAlign w:val="center"/>
                  <w:hideMark/>
                </w:tcPr>
                <w:p w14:paraId="19BAD83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1.971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004B0A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2.160</w:t>
                  </w:r>
                </w:p>
              </w:tc>
              <w:tc>
                <w:tcPr>
                  <w:tcW w:w="931" w:type="dxa"/>
                  <w:tcBorders>
                    <w:top w:val="nil"/>
                    <w:left w:val="nil"/>
                    <w:bottom w:val="single" w:sz="4" w:space="0" w:color="auto"/>
                    <w:right w:val="single" w:sz="4" w:space="0" w:color="auto"/>
                  </w:tcBorders>
                  <w:shd w:val="clear" w:color="000000" w:fill="FFFFFF"/>
                  <w:noWrap/>
                  <w:vAlign w:val="bottom"/>
                  <w:hideMark/>
                </w:tcPr>
                <w:p w14:paraId="3EFAFE1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DF2B45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1,014604</w:t>
                  </w:r>
                </w:p>
              </w:tc>
              <w:tc>
                <w:tcPr>
                  <w:tcW w:w="952" w:type="dxa"/>
                  <w:tcBorders>
                    <w:top w:val="nil"/>
                    <w:left w:val="nil"/>
                    <w:bottom w:val="single" w:sz="4" w:space="0" w:color="auto"/>
                    <w:right w:val="single" w:sz="4" w:space="0" w:color="auto"/>
                  </w:tcBorders>
                  <w:shd w:val="clear" w:color="000000" w:fill="FFFFFF"/>
                  <w:noWrap/>
                  <w:vAlign w:val="bottom"/>
                  <w:hideMark/>
                </w:tcPr>
                <w:p w14:paraId="22FE1ED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398,9854</w:t>
                  </w:r>
                </w:p>
              </w:tc>
            </w:tr>
            <w:tr w:rsidR="000D1BE3" w:rsidRPr="00F12DB9" w14:paraId="650D422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546030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51(2)</w:t>
                  </w:r>
                </w:p>
              </w:tc>
              <w:tc>
                <w:tcPr>
                  <w:tcW w:w="1080" w:type="dxa"/>
                  <w:vMerge/>
                  <w:tcBorders>
                    <w:top w:val="nil"/>
                    <w:left w:val="single" w:sz="4" w:space="0" w:color="auto"/>
                    <w:bottom w:val="single" w:sz="4" w:space="0" w:color="000000"/>
                    <w:right w:val="single" w:sz="4" w:space="0" w:color="auto"/>
                  </w:tcBorders>
                  <w:vAlign w:val="center"/>
                  <w:hideMark/>
                </w:tcPr>
                <w:p w14:paraId="29EF67C8"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06D32A1"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1.642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83C358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2.173</w:t>
                  </w:r>
                </w:p>
              </w:tc>
              <w:tc>
                <w:tcPr>
                  <w:tcW w:w="931" w:type="dxa"/>
                  <w:tcBorders>
                    <w:top w:val="nil"/>
                    <w:left w:val="nil"/>
                    <w:bottom w:val="single" w:sz="4" w:space="0" w:color="auto"/>
                    <w:right w:val="single" w:sz="4" w:space="0" w:color="auto"/>
                  </w:tcBorders>
                  <w:shd w:val="clear" w:color="000000" w:fill="FFFFFF"/>
                  <w:noWrap/>
                  <w:vAlign w:val="bottom"/>
                  <w:hideMark/>
                </w:tcPr>
                <w:p w14:paraId="18DF9E7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5CE39A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1,217881</w:t>
                  </w:r>
                </w:p>
              </w:tc>
              <w:tc>
                <w:tcPr>
                  <w:tcW w:w="952" w:type="dxa"/>
                  <w:tcBorders>
                    <w:top w:val="nil"/>
                    <w:left w:val="nil"/>
                    <w:bottom w:val="single" w:sz="4" w:space="0" w:color="auto"/>
                    <w:right w:val="single" w:sz="4" w:space="0" w:color="auto"/>
                  </w:tcBorders>
                  <w:shd w:val="clear" w:color="000000" w:fill="FFFFFF"/>
                  <w:noWrap/>
                  <w:vAlign w:val="bottom"/>
                  <w:hideMark/>
                </w:tcPr>
                <w:p w14:paraId="63879FE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398,7821</w:t>
                  </w:r>
                </w:p>
              </w:tc>
            </w:tr>
            <w:tr w:rsidR="000D1BE3" w:rsidRPr="00F12DB9" w14:paraId="24F9036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8AF634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51(3)</w:t>
                  </w:r>
                </w:p>
              </w:tc>
              <w:tc>
                <w:tcPr>
                  <w:tcW w:w="1080" w:type="dxa"/>
                  <w:vMerge/>
                  <w:tcBorders>
                    <w:top w:val="nil"/>
                    <w:left w:val="single" w:sz="4" w:space="0" w:color="auto"/>
                    <w:bottom w:val="single" w:sz="4" w:space="0" w:color="000000"/>
                    <w:right w:val="single" w:sz="4" w:space="0" w:color="auto"/>
                  </w:tcBorders>
                  <w:vAlign w:val="center"/>
                  <w:hideMark/>
                </w:tcPr>
                <w:p w14:paraId="0B7F77F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42A709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1.177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5B2EF2C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1.943</w:t>
                  </w:r>
                </w:p>
              </w:tc>
              <w:tc>
                <w:tcPr>
                  <w:tcW w:w="931" w:type="dxa"/>
                  <w:tcBorders>
                    <w:top w:val="nil"/>
                    <w:left w:val="nil"/>
                    <w:bottom w:val="single" w:sz="4" w:space="0" w:color="auto"/>
                    <w:right w:val="single" w:sz="4" w:space="0" w:color="auto"/>
                  </w:tcBorders>
                  <w:shd w:val="clear" w:color="000000" w:fill="FFFFFF"/>
                  <w:noWrap/>
                  <w:vAlign w:val="bottom"/>
                  <w:hideMark/>
                </w:tcPr>
                <w:p w14:paraId="3323A70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9CBE4B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1,699787</w:t>
                  </w:r>
                </w:p>
              </w:tc>
              <w:tc>
                <w:tcPr>
                  <w:tcW w:w="952" w:type="dxa"/>
                  <w:tcBorders>
                    <w:top w:val="nil"/>
                    <w:left w:val="nil"/>
                    <w:bottom w:val="single" w:sz="4" w:space="0" w:color="auto"/>
                    <w:right w:val="single" w:sz="4" w:space="0" w:color="auto"/>
                  </w:tcBorders>
                  <w:shd w:val="clear" w:color="000000" w:fill="FFFFFF"/>
                  <w:noWrap/>
                  <w:vAlign w:val="bottom"/>
                  <w:hideMark/>
                </w:tcPr>
                <w:p w14:paraId="1E119E7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398,3002</w:t>
                  </w:r>
                </w:p>
              </w:tc>
            </w:tr>
            <w:tr w:rsidR="000D1BE3" w:rsidRPr="00F12DB9" w14:paraId="695B6C1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003C3B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52(1)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B78C3D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020686</w:t>
                  </w:r>
                </w:p>
              </w:tc>
              <w:tc>
                <w:tcPr>
                  <w:tcW w:w="937" w:type="dxa"/>
                  <w:tcBorders>
                    <w:top w:val="nil"/>
                    <w:left w:val="nil"/>
                    <w:bottom w:val="single" w:sz="4" w:space="0" w:color="000000"/>
                    <w:right w:val="nil"/>
                  </w:tcBorders>
                  <w:shd w:val="clear" w:color="000000" w:fill="FFFFFF"/>
                  <w:vAlign w:val="center"/>
                  <w:hideMark/>
                </w:tcPr>
                <w:p w14:paraId="52FCC51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658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622432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2.056</w:t>
                  </w:r>
                </w:p>
              </w:tc>
              <w:tc>
                <w:tcPr>
                  <w:tcW w:w="931" w:type="dxa"/>
                  <w:tcBorders>
                    <w:top w:val="nil"/>
                    <w:left w:val="nil"/>
                    <w:bottom w:val="single" w:sz="4" w:space="0" w:color="auto"/>
                    <w:right w:val="single" w:sz="4" w:space="0" w:color="auto"/>
                  </w:tcBorders>
                  <w:shd w:val="clear" w:color="000000" w:fill="FFFFFF"/>
                  <w:noWrap/>
                  <w:vAlign w:val="bottom"/>
                  <w:hideMark/>
                </w:tcPr>
                <w:p w14:paraId="2B7658D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63B737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3,04139</w:t>
                  </w:r>
                </w:p>
              </w:tc>
              <w:tc>
                <w:tcPr>
                  <w:tcW w:w="952" w:type="dxa"/>
                  <w:tcBorders>
                    <w:top w:val="nil"/>
                    <w:left w:val="nil"/>
                    <w:bottom w:val="single" w:sz="4" w:space="0" w:color="auto"/>
                    <w:right w:val="single" w:sz="4" w:space="0" w:color="auto"/>
                  </w:tcBorders>
                  <w:shd w:val="clear" w:color="000000" w:fill="FFFFFF"/>
                  <w:noWrap/>
                  <w:vAlign w:val="bottom"/>
                  <w:hideMark/>
                </w:tcPr>
                <w:p w14:paraId="61C8A47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396,9586</w:t>
                  </w:r>
                </w:p>
              </w:tc>
            </w:tr>
            <w:tr w:rsidR="000D1BE3" w:rsidRPr="00F12DB9" w14:paraId="5E84AC3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34E5A8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52(2)</w:t>
                  </w:r>
                </w:p>
              </w:tc>
              <w:tc>
                <w:tcPr>
                  <w:tcW w:w="1080" w:type="dxa"/>
                  <w:vMerge/>
                  <w:tcBorders>
                    <w:top w:val="nil"/>
                    <w:left w:val="single" w:sz="4" w:space="0" w:color="auto"/>
                    <w:bottom w:val="single" w:sz="4" w:space="0" w:color="000000"/>
                    <w:right w:val="single" w:sz="4" w:space="0" w:color="auto"/>
                  </w:tcBorders>
                  <w:vAlign w:val="center"/>
                  <w:hideMark/>
                </w:tcPr>
                <w:p w14:paraId="1FF5269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1AD67EC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2.211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1CB08F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2.025</w:t>
                  </w:r>
                </w:p>
              </w:tc>
              <w:tc>
                <w:tcPr>
                  <w:tcW w:w="931" w:type="dxa"/>
                  <w:tcBorders>
                    <w:top w:val="nil"/>
                    <w:left w:val="nil"/>
                    <w:bottom w:val="single" w:sz="4" w:space="0" w:color="auto"/>
                    <w:right w:val="single" w:sz="4" w:space="0" w:color="auto"/>
                  </w:tcBorders>
                  <w:shd w:val="clear" w:color="000000" w:fill="FFFFFF"/>
                  <w:noWrap/>
                  <w:vAlign w:val="bottom"/>
                  <w:hideMark/>
                </w:tcPr>
                <w:p w14:paraId="5523AFB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517E97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0,904567</w:t>
                  </w:r>
                </w:p>
              </w:tc>
              <w:tc>
                <w:tcPr>
                  <w:tcW w:w="952" w:type="dxa"/>
                  <w:tcBorders>
                    <w:top w:val="nil"/>
                    <w:left w:val="nil"/>
                    <w:bottom w:val="single" w:sz="4" w:space="0" w:color="auto"/>
                    <w:right w:val="single" w:sz="4" w:space="0" w:color="auto"/>
                  </w:tcBorders>
                  <w:shd w:val="clear" w:color="000000" w:fill="FFFFFF"/>
                  <w:noWrap/>
                  <w:vAlign w:val="bottom"/>
                  <w:hideMark/>
                </w:tcPr>
                <w:p w14:paraId="1164AE7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399,0954</w:t>
                  </w:r>
                </w:p>
              </w:tc>
            </w:tr>
            <w:tr w:rsidR="000D1BE3" w:rsidRPr="00F12DB9" w14:paraId="4607C0B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2D0B12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52(3)</w:t>
                  </w:r>
                </w:p>
              </w:tc>
              <w:tc>
                <w:tcPr>
                  <w:tcW w:w="1080" w:type="dxa"/>
                  <w:vMerge/>
                  <w:tcBorders>
                    <w:top w:val="nil"/>
                    <w:left w:val="single" w:sz="4" w:space="0" w:color="auto"/>
                    <w:bottom w:val="single" w:sz="4" w:space="0" w:color="000000"/>
                    <w:right w:val="single" w:sz="4" w:space="0" w:color="auto"/>
                  </w:tcBorders>
                  <w:vAlign w:val="center"/>
                  <w:hideMark/>
                </w:tcPr>
                <w:p w14:paraId="3B28C47D"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2606C66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705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CF632D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2.197</w:t>
                  </w:r>
                </w:p>
              </w:tc>
              <w:tc>
                <w:tcPr>
                  <w:tcW w:w="931" w:type="dxa"/>
                  <w:tcBorders>
                    <w:top w:val="nil"/>
                    <w:left w:val="nil"/>
                    <w:bottom w:val="single" w:sz="4" w:space="0" w:color="auto"/>
                    <w:right w:val="single" w:sz="4" w:space="0" w:color="auto"/>
                  </w:tcBorders>
                  <w:shd w:val="clear" w:color="000000" w:fill="FFFFFF"/>
                  <w:noWrap/>
                  <w:vAlign w:val="bottom"/>
                  <w:hideMark/>
                </w:tcPr>
                <w:p w14:paraId="3C09184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3F5423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2,838276</w:t>
                  </w:r>
                </w:p>
              </w:tc>
              <w:tc>
                <w:tcPr>
                  <w:tcW w:w="952" w:type="dxa"/>
                  <w:tcBorders>
                    <w:top w:val="nil"/>
                    <w:left w:val="nil"/>
                    <w:bottom w:val="single" w:sz="4" w:space="0" w:color="auto"/>
                    <w:right w:val="single" w:sz="4" w:space="0" w:color="auto"/>
                  </w:tcBorders>
                  <w:shd w:val="clear" w:color="000000" w:fill="FFFFFF"/>
                  <w:noWrap/>
                  <w:vAlign w:val="bottom"/>
                  <w:hideMark/>
                </w:tcPr>
                <w:p w14:paraId="32FA43C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397,1617</w:t>
                  </w:r>
                </w:p>
              </w:tc>
            </w:tr>
            <w:tr w:rsidR="000D1BE3" w:rsidRPr="00F12DB9" w14:paraId="614DC984" w14:textId="77777777" w:rsidTr="009C3718">
              <w:trPr>
                <w:trHeight w:val="300"/>
                <w:jc w:val="center"/>
              </w:trPr>
              <w:tc>
                <w:tcPr>
                  <w:tcW w:w="929" w:type="dxa"/>
                  <w:tcBorders>
                    <w:top w:val="nil"/>
                    <w:left w:val="single" w:sz="4" w:space="0" w:color="auto"/>
                    <w:bottom w:val="nil"/>
                    <w:right w:val="single" w:sz="4" w:space="0" w:color="auto"/>
                  </w:tcBorders>
                  <w:shd w:val="clear" w:color="000000" w:fill="FFFFFF"/>
                  <w:noWrap/>
                  <w:vAlign w:val="center"/>
                  <w:hideMark/>
                </w:tcPr>
                <w:p w14:paraId="327879D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53(1)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2E69BF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008001</w:t>
                  </w:r>
                </w:p>
              </w:tc>
              <w:tc>
                <w:tcPr>
                  <w:tcW w:w="937" w:type="dxa"/>
                  <w:tcBorders>
                    <w:top w:val="nil"/>
                    <w:left w:val="nil"/>
                    <w:bottom w:val="single" w:sz="4" w:space="0" w:color="000000"/>
                    <w:right w:val="nil"/>
                  </w:tcBorders>
                  <w:shd w:val="clear" w:color="000000" w:fill="FFFFFF"/>
                  <w:vAlign w:val="center"/>
                  <w:hideMark/>
                </w:tcPr>
                <w:p w14:paraId="73F97C4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1.744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520FF0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2.051</w:t>
                  </w:r>
                </w:p>
              </w:tc>
              <w:tc>
                <w:tcPr>
                  <w:tcW w:w="931" w:type="dxa"/>
                  <w:tcBorders>
                    <w:top w:val="nil"/>
                    <w:left w:val="nil"/>
                    <w:bottom w:val="single" w:sz="4" w:space="0" w:color="auto"/>
                    <w:right w:val="single" w:sz="4" w:space="0" w:color="auto"/>
                  </w:tcBorders>
                  <w:shd w:val="clear" w:color="000000" w:fill="FFFFFF"/>
                  <w:noWrap/>
                  <w:vAlign w:val="bottom"/>
                  <w:hideMark/>
                </w:tcPr>
                <w:p w14:paraId="1DE40CD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0CDDD3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1,147053</w:t>
                  </w:r>
                </w:p>
              </w:tc>
              <w:tc>
                <w:tcPr>
                  <w:tcW w:w="952" w:type="dxa"/>
                  <w:tcBorders>
                    <w:top w:val="nil"/>
                    <w:left w:val="nil"/>
                    <w:bottom w:val="single" w:sz="4" w:space="0" w:color="auto"/>
                    <w:right w:val="single" w:sz="4" w:space="0" w:color="auto"/>
                  </w:tcBorders>
                  <w:shd w:val="clear" w:color="000000" w:fill="FFFFFF"/>
                  <w:noWrap/>
                  <w:vAlign w:val="bottom"/>
                  <w:hideMark/>
                </w:tcPr>
                <w:p w14:paraId="04AC4E8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398,8529</w:t>
                  </w:r>
                </w:p>
              </w:tc>
            </w:tr>
            <w:tr w:rsidR="000D1BE3" w:rsidRPr="00F12DB9" w14:paraId="0299CC46" w14:textId="77777777" w:rsidTr="009C3718">
              <w:trPr>
                <w:trHeight w:val="300"/>
                <w:jc w:val="center"/>
              </w:trPr>
              <w:tc>
                <w:tcPr>
                  <w:tcW w:w="92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038AE7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53(2)</w:t>
                  </w:r>
                </w:p>
              </w:tc>
              <w:tc>
                <w:tcPr>
                  <w:tcW w:w="1080" w:type="dxa"/>
                  <w:vMerge/>
                  <w:tcBorders>
                    <w:top w:val="nil"/>
                    <w:left w:val="single" w:sz="4" w:space="0" w:color="auto"/>
                    <w:bottom w:val="single" w:sz="4" w:space="0" w:color="auto"/>
                    <w:right w:val="single" w:sz="4" w:space="0" w:color="auto"/>
                  </w:tcBorders>
                  <w:vAlign w:val="center"/>
                  <w:hideMark/>
                </w:tcPr>
                <w:p w14:paraId="1988BE3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2DF6921C"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1.424</w:t>
                  </w:r>
                </w:p>
              </w:tc>
              <w:tc>
                <w:tcPr>
                  <w:tcW w:w="939" w:type="dxa"/>
                  <w:tcBorders>
                    <w:top w:val="nil"/>
                    <w:left w:val="nil"/>
                    <w:bottom w:val="nil"/>
                    <w:right w:val="single" w:sz="4" w:space="0" w:color="000000"/>
                  </w:tcBorders>
                  <w:shd w:val="clear" w:color="000000" w:fill="FFFFFF"/>
                  <w:vAlign w:val="center"/>
                  <w:hideMark/>
                </w:tcPr>
                <w:p w14:paraId="6750189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2.138</w:t>
                  </w:r>
                </w:p>
              </w:tc>
              <w:tc>
                <w:tcPr>
                  <w:tcW w:w="931" w:type="dxa"/>
                  <w:tcBorders>
                    <w:top w:val="nil"/>
                    <w:left w:val="nil"/>
                    <w:bottom w:val="single" w:sz="4" w:space="0" w:color="auto"/>
                    <w:right w:val="single" w:sz="4" w:space="0" w:color="auto"/>
                  </w:tcBorders>
                  <w:shd w:val="clear" w:color="000000" w:fill="FFFFFF"/>
                  <w:noWrap/>
                  <w:vAlign w:val="bottom"/>
                  <w:hideMark/>
                </w:tcPr>
                <w:p w14:paraId="06CD264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742A3E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1,404108</w:t>
                  </w:r>
                </w:p>
              </w:tc>
              <w:tc>
                <w:tcPr>
                  <w:tcW w:w="952" w:type="dxa"/>
                  <w:tcBorders>
                    <w:top w:val="nil"/>
                    <w:left w:val="nil"/>
                    <w:bottom w:val="single" w:sz="4" w:space="0" w:color="auto"/>
                    <w:right w:val="single" w:sz="4" w:space="0" w:color="auto"/>
                  </w:tcBorders>
                  <w:shd w:val="clear" w:color="000000" w:fill="FFFFFF"/>
                  <w:noWrap/>
                  <w:vAlign w:val="bottom"/>
                  <w:hideMark/>
                </w:tcPr>
                <w:p w14:paraId="22967F2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398,5959</w:t>
                  </w:r>
                </w:p>
              </w:tc>
            </w:tr>
            <w:tr w:rsidR="000D1BE3" w:rsidRPr="00F12DB9" w14:paraId="39C3FC7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13E549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53(3)</w:t>
                  </w:r>
                </w:p>
              </w:tc>
              <w:tc>
                <w:tcPr>
                  <w:tcW w:w="1080" w:type="dxa"/>
                  <w:vMerge/>
                  <w:tcBorders>
                    <w:top w:val="nil"/>
                    <w:left w:val="single" w:sz="4" w:space="0" w:color="auto"/>
                    <w:bottom w:val="single" w:sz="4" w:space="0" w:color="auto"/>
                    <w:right w:val="single" w:sz="4" w:space="0" w:color="auto"/>
                  </w:tcBorders>
                  <w:vAlign w:val="center"/>
                  <w:hideMark/>
                </w:tcPr>
                <w:p w14:paraId="2F4144A3"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5F2E8C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663</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2D8B95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2.124</w:t>
                  </w:r>
                </w:p>
              </w:tc>
              <w:tc>
                <w:tcPr>
                  <w:tcW w:w="931" w:type="dxa"/>
                  <w:tcBorders>
                    <w:top w:val="nil"/>
                    <w:left w:val="nil"/>
                    <w:bottom w:val="single" w:sz="4" w:space="0" w:color="auto"/>
                    <w:right w:val="single" w:sz="4" w:space="0" w:color="auto"/>
                  </w:tcBorders>
                  <w:shd w:val="clear" w:color="000000" w:fill="FFFFFF"/>
                  <w:noWrap/>
                  <w:vAlign w:val="bottom"/>
                  <w:hideMark/>
                </w:tcPr>
                <w:p w14:paraId="4F4A13B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7E2612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3,01808</w:t>
                  </w:r>
                </w:p>
              </w:tc>
              <w:tc>
                <w:tcPr>
                  <w:tcW w:w="952" w:type="dxa"/>
                  <w:tcBorders>
                    <w:top w:val="nil"/>
                    <w:left w:val="nil"/>
                    <w:bottom w:val="single" w:sz="4" w:space="0" w:color="auto"/>
                    <w:right w:val="single" w:sz="4" w:space="0" w:color="auto"/>
                  </w:tcBorders>
                  <w:shd w:val="clear" w:color="000000" w:fill="FFFFFF"/>
                  <w:noWrap/>
                  <w:vAlign w:val="bottom"/>
                  <w:hideMark/>
                </w:tcPr>
                <w:p w14:paraId="72B58BE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396,9819</w:t>
                  </w:r>
                </w:p>
              </w:tc>
            </w:tr>
            <w:tr w:rsidR="000D1BE3" w:rsidRPr="00F12DB9" w14:paraId="17DF9680"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2EBA722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54(1)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1BADA4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044368</w:t>
                  </w:r>
                </w:p>
              </w:tc>
              <w:tc>
                <w:tcPr>
                  <w:tcW w:w="937" w:type="dxa"/>
                  <w:tcBorders>
                    <w:top w:val="nil"/>
                    <w:left w:val="nil"/>
                    <w:bottom w:val="single" w:sz="4" w:space="0" w:color="000000"/>
                    <w:right w:val="nil"/>
                  </w:tcBorders>
                  <w:shd w:val="clear" w:color="000000" w:fill="FFFFFF"/>
                  <w:vAlign w:val="center"/>
                  <w:hideMark/>
                </w:tcPr>
                <w:p w14:paraId="3853A20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1.702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B7C3CD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1.728</w:t>
                  </w:r>
                </w:p>
              </w:tc>
              <w:tc>
                <w:tcPr>
                  <w:tcW w:w="931" w:type="dxa"/>
                  <w:tcBorders>
                    <w:top w:val="nil"/>
                    <w:left w:val="nil"/>
                    <w:bottom w:val="single" w:sz="4" w:space="0" w:color="auto"/>
                    <w:right w:val="single" w:sz="4" w:space="0" w:color="auto"/>
                  </w:tcBorders>
                  <w:shd w:val="clear" w:color="000000" w:fill="FFFFFF"/>
                  <w:noWrap/>
                  <w:vAlign w:val="bottom"/>
                  <w:hideMark/>
                </w:tcPr>
                <w:p w14:paraId="6836CA7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902004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1,17498</w:t>
                  </w:r>
                </w:p>
              </w:tc>
              <w:tc>
                <w:tcPr>
                  <w:tcW w:w="952" w:type="dxa"/>
                  <w:tcBorders>
                    <w:top w:val="nil"/>
                    <w:left w:val="nil"/>
                    <w:bottom w:val="single" w:sz="4" w:space="0" w:color="auto"/>
                    <w:right w:val="single" w:sz="4" w:space="0" w:color="auto"/>
                  </w:tcBorders>
                  <w:shd w:val="clear" w:color="000000" w:fill="FFFFFF"/>
                  <w:noWrap/>
                  <w:vAlign w:val="bottom"/>
                  <w:hideMark/>
                </w:tcPr>
                <w:p w14:paraId="7CD1CE2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398,825</w:t>
                  </w:r>
                </w:p>
              </w:tc>
            </w:tr>
            <w:tr w:rsidR="000D1BE3" w:rsidRPr="00F12DB9" w14:paraId="1A23042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79D739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54(2)</w:t>
                  </w:r>
                </w:p>
              </w:tc>
              <w:tc>
                <w:tcPr>
                  <w:tcW w:w="1080" w:type="dxa"/>
                  <w:vMerge/>
                  <w:tcBorders>
                    <w:top w:val="nil"/>
                    <w:left w:val="single" w:sz="4" w:space="0" w:color="auto"/>
                    <w:bottom w:val="single" w:sz="4" w:space="0" w:color="auto"/>
                    <w:right w:val="single" w:sz="4" w:space="0" w:color="auto"/>
                  </w:tcBorders>
                  <w:vAlign w:val="center"/>
                  <w:hideMark/>
                </w:tcPr>
                <w:p w14:paraId="6E68E99B"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49D6D98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1.221</w:t>
                  </w:r>
                </w:p>
              </w:tc>
              <w:tc>
                <w:tcPr>
                  <w:tcW w:w="939" w:type="dxa"/>
                  <w:tcBorders>
                    <w:top w:val="nil"/>
                    <w:left w:val="nil"/>
                    <w:bottom w:val="nil"/>
                    <w:right w:val="single" w:sz="4" w:space="0" w:color="000000"/>
                  </w:tcBorders>
                  <w:shd w:val="clear" w:color="000000" w:fill="FFFFFF"/>
                  <w:vAlign w:val="center"/>
                  <w:hideMark/>
                </w:tcPr>
                <w:p w14:paraId="526380A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2.161</w:t>
                  </w:r>
                </w:p>
              </w:tc>
              <w:tc>
                <w:tcPr>
                  <w:tcW w:w="931" w:type="dxa"/>
                  <w:tcBorders>
                    <w:top w:val="nil"/>
                    <w:left w:val="nil"/>
                    <w:bottom w:val="single" w:sz="4" w:space="0" w:color="auto"/>
                    <w:right w:val="single" w:sz="4" w:space="0" w:color="auto"/>
                  </w:tcBorders>
                  <w:shd w:val="clear" w:color="000000" w:fill="FFFFFF"/>
                  <w:noWrap/>
                  <w:vAlign w:val="bottom"/>
                  <w:hideMark/>
                </w:tcPr>
                <w:p w14:paraId="4E4C8A5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9644AD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1,637823</w:t>
                  </w:r>
                </w:p>
              </w:tc>
              <w:tc>
                <w:tcPr>
                  <w:tcW w:w="952" w:type="dxa"/>
                  <w:tcBorders>
                    <w:top w:val="nil"/>
                    <w:left w:val="nil"/>
                    <w:bottom w:val="single" w:sz="4" w:space="0" w:color="auto"/>
                    <w:right w:val="single" w:sz="4" w:space="0" w:color="auto"/>
                  </w:tcBorders>
                  <w:shd w:val="clear" w:color="000000" w:fill="FFFFFF"/>
                  <w:noWrap/>
                  <w:vAlign w:val="bottom"/>
                  <w:hideMark/>
                </w:tcPr>
                <w:p w14:paraId="4797805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398,3622</w:t>
                  </w:r>
                </w:p>
              </w:tc>
            </w:tr>
            <w:tr w:rsidR="000D1BE3" w:rsidRPr="00F12DB9" w14:paraId="0D40B04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C62829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54(3)</w:t>
                  </w:r>
                </w:p>
              </w:tc>
              <w:tc>
                <w:tcPr>
                  <w:tcW w:w="1080" w:type="dxa"/>
                  <w:vMerge/>
                  <w:tcBorders>
                    <w:top w:val="nil"/>
                    <w:left w:val="single" w:sz="4" w:space="0" w:color="auto"/>
                    <w:bottom w:val="single" w:sz="4" w:space="0" w:color="auto"/>
                    <w:right w:val="single" w:sz="4" w:space="0" w:color="auto"/>
                  </w:tcBorders>
                  <w:vAlign w:val="center"/>
                  <w:hideMark/>
                </w:tcPr>
                <w:p w14:paraId="7A38A674"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A56BAE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2.950</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1C4D3F68"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1.749</w:t>
                  </w:r>
                </w:p>
              </w:tc>
              <w:tc>
                <w:tcPr>
                  <w:tcW w:w="931" w:type="dxa"/>
                  <w:tcBorders>
                    <w:top w:val="nil"/>
                    <w:left w:val="nil"/>
                    <w:bottom w:val="single" w:sz="4" w:space="0" w:color="auto"/>
                    <w:right w:val="single" w:sz="4" w:space="0" w:color="auto"/>
                  </w:tcBorders>
                  <w:shd w:val="clear" w:color="000000" w:fill="FFFFFF"/>
                  <w:noWrap/>
                  <w:vAlign w:val="bottom"/>
                  <w:hideMark/>
                </w:tcPr>
                <w:p w14:paraId="5A864C8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D3399E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0,678017</w:t>
                  </w:r>
                </w:p>
              </w:tc>
              <w:tc>
                <w:tcPr>
                  <w:tcW w:w="952" w:type="dxa"/>
                  <w:tcBorders>
                    <w:top w:val="nil"/>
                    <w:left w:val="nil"/>
                    <w:bottom w:val="single" w:sz="4" w:space="0" w:color="auto"/>
                    <w:right w:val="single" w:sz="4" w:space="0" w:color="auto"/>
                  </w:tcBorders>
                  <w:shd w:val="clear" w:color="000000" w:fill="FFFFFF"/>
                  <w:noWrap/>
                  <w:vAlign w:val="bottom"/>
                  <w:hideMark/>
                </w:tcPr>
                <w:p w14:paraId="6FA44D9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399,322</w:t>
                  </w:r>
                </w:p>
              </w:tc>
            </w:tr>
            <w:tr w:rsidR="000D1BE3" w:rsidRPr="00F12DB9" w14:paraId="64030AD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5B796B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55(1)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F1CEAA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044370</w:t>
                  </w:r>
                </w:p>
              </w:tc>
              <w:tc>
                <w:tcPr>
                  <w:tcW w:w="937" w:type="dxa"/>
                  <w:tcBorders>
                    <w:top w:val="nil"/>
                    <w:left w:val="nil"/>
                    <w:bottom w:val="single" w:sz="4" w:space="0" w:color="000000"/>
                    <w:right w:val="nil"/>
                  </w:tcBorders>
                  <w:shd w:val="clear" w:color="000000" w:fill="FFFFFF"/>
                  <w:vAlign w:val="center"/>
                  <w:hideMark/>
                </w:tcPr>
                <w:p w14:paraId="4362E727"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691</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44A9EF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2.009</w:t>
                  </w:r>
                </w:p>
              </w:tc>
              <w:tc>
                <w:tcPr>
                  <w:tcW w:w="931" w:type="dxa"/>
                  <w:tcBorders>
                    <w:top w:val="nil"/>
                    <w:left w:val="nil"/>
                    <w:bottom w:val="single" w:sz="4" w:space="0" w:color="auto"/>
                    <w:right w:val="single" w:sz="4" w:space="0" w:color="auto"/>
                  </w:tcBorders>
                  <w:shd w:val="clear" w:color="000000" w:fill="FFFFFF"/>
                  <w:noWrap/>
                  <w:vAlign w:val="bottom"/>
                  <w:hideMark/>
                </w:tcPr>
                <w:p w14:paraId="7DC0E40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BF90E99"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2,892824</w:t>
                  </w:r>
                </w:p>
              </w:tc>
              <w:tc>
                <w:tcPr>
                  <w:tcW w:w="952" w:type="dxa"/>
                  <w:tcBorders>
                    <w:top w:val="nil"/>
                    <w:left w:val="nil"/>
                    <w:bottom w:val="single" w:sz="4" w:space="0" w:color="auto"/>
                    <w:right w:val="single" w:sz="4" w:space="0" w:color="auto"/>
                  </w:tcBorders>
                  <w:shd w:val="clear" w:color="000000" w:fill="FFFFFF"/>
                  <w:noWrap/>
                  <w:vAlign w:val="bottom"/>
                  <w:hideMark/>
                </w:tcPr>
                <w:p w14:paraId="4CB201F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397,1072</w:t>
                  </w:r>
                </w:p>
              </w:tc>
            </w:tr>
            <w:tr w:rsidR="000D1BE3" w:rsidRPr="00F12DB9" w14:paraId="4200FA4D"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3C4DD2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55(2)</w:t>
                  </w:r>
                </w:p>
              </w:tc>
              <w:tc>
                <w:tcPr>
                  <w:tcW w:w="1080" w:type="dxa"/>
                  <w:vMerge/>
                  <w:tcBorders>
                    <w:top w:val="nil"/>
                    <w:left w:val="single" w:sz="4" w:space="0" w:color="auto"/>
                    <w:bottom w:val="single" w:sz="4" w:space="0" w:color="auto"/>
                    <w:right w:val="single" w:sz="4" w:space="0" w:color="auto"/>
                  </w:tcBorders>
                  <w:vAlign w:val="center"/>
                  <w:hideMark/>
                </w:tcPr>
                <w:p w14:paraId="12663B8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707642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928</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7199A3B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2.048</w:t>
                  </w:r>
                </w:p>
              </w:tc>
              <w:tc>
                <w:tcPr>
                  <w:tcW w:w="931" w:type="dxa"/>
                  <w:tcBorders>
                    <w:top w:val="nil"/>
                    <w:left w:val="nil"/>
                    <w:bottom w:val="single" w:sz="4" w:space="0" w:color="auto"/>
                    <w:right w:val="single" w:sz="4" w:space="0" w:color="auto"/>
                  </w:tcBorders>
                  <w:shd w:val="clear" w:color="000000" w:fill="FFFFFF"/>
                  <w:noWrap/>
                  <w:vAlign w:val="bottom"/>
                  <w:hideMark/>
                </w:tcPr>
                <w:p w14:paraId="2E29F62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AD4EDD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2,154787</w:t>
                  </w:r>
                </w:p>
              </w:tc>
              <w:tc>
                <w:tcPr>
                  <w:tcW w:w="952" w:type="dxa"/>
                  <w:tcBorders>
                    <w:top w:val="nil"/>
                    <w:left w:val="nil"/>
                    <w:bottom w:val="single" w:sz="4" w:space="0" w:color="auto"/>
                    <w:right w:val="single" w:sz="4" w:space="0" w:color="auto"/>
                  </w:tcBorders>
                  <w:shd w:val="clear" w:color="000000" w:fill="FFFFFF"/>
                  <w:noWrap/>
                  <w:vAlign w:val="bottom"/>
                  <w:hideMark/>
                </w:tcPr>
                <w:p w14:paraId="75B5295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397,8452</w:t>
                  </w:r>
                </w:p>
              </w:tc>
            </w:tr>
            <w:tr w:rsidR="000D1BE3" w:rsidRPr="00F12DB9" w14:paraId="0301E3C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3A8F3F4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55(3)</w:t>
                  </w:r>
                </w:p>
              </w:tc>
              <w:tc>
                <w:tcPr>
                  <w:tcW w:w="1080" w:type="dxa"/>
                  <w:vMerge/>
                  <w:tcBorders>
                    <w:top w:val="nil"/>
                    <w:left w:val="single" w:sz="4" w:space="0" w:color="auto"/>
                    <w:bottom w:val="single" w:sz="4" w:space="0" w:color="auto"/>
                    <w:right w:val="single" w:sz="4" w:space="0" w:color="auto"/>
                  </w:tcBorders>
                  <w:vAlign w:val="center"/>
                  <w:hideMark/>
                </w:tcPr>
                <w:p w14:paraId="247A6DF1"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7D87B6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1.872</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703423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2.056</w:t>
                  </w:r>
                </w:p>
              </w:tc>
              <w:tc>
                <w:tcPr>
                  <w:tcW w:w="931" w:type="dxa"/>
                  <w:tcBorders>
                    <w:top w:val="nil"/>
                    <w:left w:val="nil"/>
                    <w:bottom w:val="single" w:sz="4" w:space="0" w:color="auto"/>
                    <w:right w:val="single" w:sz="4" w:space="0" w:color="auto"/>
                  </w:tcBorders>
                  <w:shd w:val="clear" w:color="000000" w:fill="FFFFFF"/>
                  <w:noWrap/>
                  <w:vAlign w:val="bottom"/>
                  <w:hideMark/>
                </w:tcPr>
                <w:p w14:paraId="730FEE0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52A74C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1,068108</w:t>
                  </w:r>
                </w:p>
              </w:tc>
              <w:tc>
                <w:tcPr>
                  <w:tcW w:w="952" w:type="dxa"/>
                  <w:tcBorders>
                    <w:top w:val="nil"/>
                    <w:left w:val="nil"/>
                    <w:bottom w:val="single" w:sz="4" w:space="0" w:color="auto"/>
                    <w:right w:val="single" w:sz="4" w:space="0" w:color="auto"/>
                  </w:tcBorders>
                  <w:shd w:val="clear" w:color="000000" w:fill="FFFFFF"/>
                  <w:noWrap/>
                  <w:vAlign w:val="bottom"/>
                  <w:hideMark/>
                </w:tcPr>
                <w:p w14:paraId="08CEDD0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398,9319</w:t>
                  </w:r>
                </w:p>
              </w:tc>
            </w:tr>
            <w:tr w:rsidR="000D1BE3" w:rsidRPr="00F12DB9" w14:paraId="1CFADD9A"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A8C36C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56(1)</w:t>
                  </w:r>
                </w:p>
              </w:tc>
              <w:tc>
                <w:tcPr>
                  <w:tcW w:w="10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01DBF2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023529</w:t>
                  </w:r>
                </w:p>
              </w:tc>
              <w:tc>
                <w:tcPr>
                  <w:tcW w:w="937" w:type="dxa"/>
                  <w:tcBorders>
                    <w:top w:val="nil"/>
                    <w:left w:val="nil"/>
                    <w:bottom w:val="single" w:sz="4" w:space="0" w:color="000000"/>
                    <w:right w:val="nil"/>
                  </w:tcBorders>
                  <w:shd w:val="clear" w:color="000000" w:fill="FFFFFF"/>
                  <w:vAlign w:val="center"/>
                  <w:hideMark/>
                </w:tcPr>
                <w:p w14:paraId="403AB30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1.610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6F1E8A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2.180</w:t>
                  </w:r>
                </w:p>
              </w:tc>
              <w:tc>
                <w:tcPr>
                  <w:tcW w:w="931" w:type="dxa"/>
                  <w:tcBorders>
                    <w:top w:val="nil"/>
                    <w:left w:val="nil"/>
                    <w:bottom w:val="single" w:sz="4" w:space="0" w:color="auto"/>
                    <w:right w:val="single" w:sz="4" w:space="0" w:color="auto"/>
                  </w:tcBorders>
                  <w:shd w:val="clear" w:color="000000" w:fill="FFFFFF"/>
                  <w:noWrap/>
                  <w:vAlign w:val="bottom"/>
                  <w:hideMark/>
                </w:tcPr>
                <w:p w14:paraId="29765C5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CC0D55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1,242114</w:t>
                  </w:r>
                </w:p>
              </w:tc>
              <w:tc>
                <w:tcPr>
                  <w:tcW w:w="952" w:type="dxa"/>
                  <w:tcBorders>
                    <w:top w:val="nil"/>
                    <w:left w:val="nil"/>
                    <w:bottom w:val="single" w:sz="4" w:space="0" w:color="auto"/>
                    <w:right w:val="single" w:sz="4" w:space="0" w:color="auto"/>
                  </w:tcBorders>
                  <w:shd w:val="clear" w:color="000000" w:fill="FFFFFF"/>
                  <w:noWrap/>
                  <w:vAlign w:val="bottom"/>
                  <w:hideMark/>
                </w:tcPr>
                <w:p w14:paraId="4CC42CE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398,7579</w:t>
                  </w:r>
                </w:p>
              </w:tc>
            </w:tr>
            <w:tr w:rsidR="000D1BE3" w:rsidRPr="00F12DB9" w14:paraId="57155E95"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F142E51"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56(2)</w:t>
                  </w:r>
                </w:p>
              </w:tc>
              <w:tc>
                <w:tcPr>
                  <w:tcW w:w="1080" w:type="dxa"/>
                  <w:vMerge/>
                  <w:tcBorders>
                    <w:top w:val="nil"/>
                    <w:left w:val="single" w:sz="4" w:space="0" w:color="auto"/>
                    <w:bottom w:val="single" w:sz="4" w:space="0" w:color="auto"/>
                    <w:right w:val="single" w:sz="4" w:space="0" w:color="auto"/>
                  </w:tcBorders>
                  <w:vAlign w:val="center"/>
                  <w:hideMark/>
                </w:tcPr>
                <w:p w14:paraId="2441BD4F"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908380D"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1.776</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B5AEE9E"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2.161</w:t>
                  </w:r>
                </w:p>
              </w:tc>
              <w:tc>
                <w:tcPr>
                  <w:tcW w:w="931" w:type="dxa"/>
                  <w:tcBorders>
                    <w:top w:val="nil"/>
                    <w:left w:val="nil"/>
                    <w:bottom w:val="single" w:sz="4" w:space="0" w:color="auto"/>
                    <w:right w:val="single" w:sz="4" w:space="0" w:color="auto"/>
                  </w:tcBorders>
                  <w:shd w:val="clear" w:color="000000" w:fill="FFFFFF"/>
                  <w:noWrap/>
                  <w:vAlign w:val="bottom"/>
                  <w:hideMark/>
                </w:tcPr>
                <w:p w14:paraId="0A80D71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BC8C0A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1,125915</w:t>
                  </w:r>
                </w:p>
              </w:tc>
              <w:tc>
                <w:tcPr>
                  <w:tcW w:w="952" w:type="dxa"/>
                  <w:tcBorders>
                    <w:top w:val="nil"/>
                    <w:left w:val="nil"/>
                    <w:bottom w:val="single" w:sz="4" w:space="0" w:color="auto"/>
                    <w:right w:val="single" w:sz="4" w:space="0" w:color="auto"/>
                  </w:tcBorders>
                  <w:shd w:val="clear" w:color="000000" w:fill="FFFFFF"/>
                  <w:noWrap/>
                  <w:vAlign w:val="bottom"/>
                  <w:hideMark/>
                </w:tcPr>
                <w:p w14:paraId="2F93E06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398,8741</w:t>
                  </w:r>
                </w:p>
              </w:tc>
            </w:tr>
            <w:tr w:rsidR="000D1BE3" w:rsidRPr="00F12DB9" w14:paraId="484385F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9DA61A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56(3)</w:t>
                  </w:r>
                </w:p>
              </w:tc>
              <w:tc>
                <w:tcPr>
                  <w:tcW w:w="1080" w:type="dxa"/>
                  <w:vMerge/>
                  <w:tcBorders>
                    <w:top w:val="nil"/>
                    <w:left w:val="single" w:sz="4" w:space="0" w:color="auto"/>
                    <w:bottom w:val="single" w:sz="4" w:space="0" w:color="auto"/>
                    <w:right w:val="single" w:sz="4" w:space="0" w:color="auto"/>
                  </w:tcBorders>
                  <w:vAlign w:val="center"/>
                  <w:hideMark/>
                </w:tcPr>
                <w:p w14:paraId="79E22B1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749C4495"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1.009</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29FFF48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2.009</w:t>
                  </w:r>
                </w:p>
              </w:tc>
              <w:tc>
                <w:tcPr>
                  <w:tcW w:w="931" w:type="dxa"/>
                  <w:tcBorders>
                    <w:top w:val="nil"/>
                    <w:left w:val="nil"/>
                    <w:bottom w:val="single" w:sz="4" w:space="0" w:color="auto"/>
                    <w:right w:val="single" w:sz="4" w:space="0" w:color="auto"/>
                  </w:tcBorders>
                  <w:shd w:val="clear" w:color="000000" w:fill="FFFFFF"/>
                  <w:noWrap/>
                  <w:vAlign w:val="bottom"/>
                  <w:hideMark/>
                </w:tcPr>
                <w:p w14:paraId="5B5598C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DD2855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1,982443</w:t>
                  </w:r>
                </w:p>
              </w:tc>
              <w:tc>
                <w:tcPr>
                  <w:tcW w:w="952" w:type="dxa"/>
                  <w:tcBorders>
                    <w:top w:val="nil"/>
                    <w:left w:val="nil"/>
                    <w:bottom w:val="single" w:sz="4" w:space="0" w:color="auto"/>
                    <w:right w:val="single" w:sz="4" w:space="0" w:color="auto"/>
                  </w:tcBorders>
                  <w:shd w:val="clear" w:color="000000" w:fill="FFFFFF"/>
                  <w:noWrap/>
                  <w:vAlign w:val="bottom"/>
                  <w:hideMark/>
                </w:tcPr>
                <w:p w14:paraId="105281A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398,0176</w:t>
                  </w:r>
                </w:p>
              </w:tc>
            </w:tr>
            <w:tr w:rsidR="000D1BE3" w:rsidRPr="00F12DB9" w14:paraId="4C8137CF"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176CFA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57(1)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6086C9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044367</w:t>
                  </w:r>
                </w:p>
              </w:tc>
              <w:tc>
                <w:tcPr>
                  <w:tcW w:w="937" w:type="dxa"/>
                  <w:tcBorders>
                    <w:top w:val="nil"/>
                    <w:left w:val="nil"/>
                    <w:bottom w:val="single" w:sz="4" w:space="0" w:color="000000"/>
                    <w:right w:val="nil"/>
                  </w:tcBorders>
                  <w:shd w:val="clear" w:color="000000" w:fill="FFFFFF"/>
                  <w:vAlign w:val="center"/>
                  <w:hideMark/>
                </w:tcPr>
                <w:p w14:paraId="2C39D40A"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1.245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4188438C"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2.087</w:t>
                  </w:r>
                </w:p>
              </w:tc>
              <w:tc>
                <w:tcPr>
                  <w:tcW w:w="931" w:type="dxa"/>
                  <w:tcBorders>
                    <w:top w:val="nil"/>
                    <w:left w:val="nil"/>
                    <w:bottom w:val="single" w:sz="4" w:space="0" w:color="auto"/>
                    <w:right w:val="single" w:sz="4" w:space="0" w:color="auto"/>
                  </w:tcBorders>
                  <w:shd w:val="clear" w:color="000000" w:fill="FFFFFF"/>
                  <w:noWrap/>
                  <w:vAlign w:val="bottom"/>
                  <w:hideMark/>
                </w:tcPr>
                <w:p w14:paraId="2394296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60427B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1,606049</w:t>
                  </w:r>
                </w:p>
              </w:tc>
              <w:tc>
                <w:tcPr>
                  <w:tcW w:w="952" w:type="dxa"/>
                  <w:tcBorders>
                    <w:top w:val="nil"/>
                    <w:left w:val="nil"/>
                    <w:bottom w:val="single" w:sz="4" w:space="0" w:color="auto"/>
                    <w:right w:val="single" w:sz="4" w:space="0" w:color="auto"/>
                  </w:tcBorders>
                  <w:shd w:val="clear" w:color="000000" w:fill="FFFFFF"/>
                  <w:noWrap/>
                  <w:vAlign w:val="bottom"/>
                  <w:hideMark/>
                </w:tcPr>
                <w:p w14:paraId="687430CE"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398,394</w:t>
                  </w:r>
                </w:p>
              </w:tc>
            </w:tr>
            <w:tr w:rsidR="000D1BE3" w:rsidRPr="00F12DB9" w14:paraId="54DE0D3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1446EC66"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57(2)</w:t>
                  </w:r>
                </w:p>
              </w:tc>
              <w:tc>
                <w:tcPr>
                  <w:tcW w:w="1080" w:type="dxa"/>
                  <w:vMerge/>
                  <w:tcBorders>
                    <w:top w:val="nil"/>
                    <w:left w:val="single" w:sz="4" w:space="0" w:color="auto"/>
                    <w:bottom w:val="single" w:sz="4" w:space="0" w:color="000000"/>
                    <w:right w:val="single" w:sz="4" w:space="0" w:color="auto"/>
                  </w:tcBorders>
                  <w:vAlign w:val="center"/>
                  <w:hideMark/>
                </w:tcPr>
                <w:p w14:paraId="7FE7C39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794877E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3.425</w:t>
                  </w:r>
                </w:p>
              </w:tc>
              <w:tc>
                <w:tcPr>
                  <w:tcW w:w="939" w:type="dxa"/>
                  <w:tcBorders>
                    <w:top w:val="nil"/>
                    <w:left w:val="nil"/>
                    <w:bottom w:val="nil"/>
                    <w:right w:val="single" w:sz="4" w:space="0" w:color="000000"/>
                  </w:tcBorders>
                  <w:shd w:val="clear" w:color="000000" w:fill="FFFFFF"/>
                  <w:vAlign w:val="center"/>
                  <w:hideMark/>
                </w:tcPr>
                <w:p w14:paraId="6C2E0F9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1.857</w:t>
                  </w:r>
                </w:p>
              </w:tc>
              <w:tc>
                <w:tcPr>
                  <w:tcW w:w="931" w:type="dxa"/>
                  <w:tcBorders>
                    <w:top w:val="nil"/>
                    <w:left w:val="nil"/>
                    <w:bottom w:val="single" w:sz="4" w:space="0" w:color="auto"/>
                    <w:right w:val="single" w:sz="4" w:space="0" w:color="auto"/>
                  </w:tcBorders>
                  <w:shd w:val="clear" w:color="000000" w:fill="FFFFFF"/>
                  <w:noWrap/>
                  <w:vAlign w:val="bottom"/>
                  <w:hideMark/>
                </w:tcPr>
                <w:p w14:paraId="3E1A341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0E4CE412"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0,583936</w:t>
                  </w:r>
                </w:p>
              </w:tc>
              <w:tc>
                <w:tcPr>
                  <w:tcW w:w="952" w:type="dxa"/>
                  <w:tcBorders>
                    <w:top w:val="nil"/>
                    <w:left w:val="nil"/>
                    <w:bottom w:val="single" w:sz="4" w:space="0" w:color="auto"/>
                    <w:right w:val="single" w:sz="4" w:space="0" w:color="auto"/>
                  </w:tcBorders>
                  <w:shd w:val="clear" w:color="000000" w:fill="FFFFFF"/>
                  <w:noWrap/>
                  <w:vAlign w:val="bottom"/>
                  <w:hideMark/>
                </w:tcPr>
                <w:p w14:paraId="36D6433B"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399,4161</w:t>
                  </w:r>
                </w:p>
              </w:tc>
            </w:tr>
            <w:tr w:rsidR="000D1BE3" w:rsidRPr="00F12DB9" w14:paraId="46F2471B"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65ADEE90"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57(3)</w:t>
                  </w:r>
                </w:p>
              </w:tc>
              <w:tc>
                <w:tcPr>
                  <w:tcW w:w="1080" w:type="dxa"/>
                  <w:vMerge/>
                  <w:tcBorders>
                    <w:top w:val="nil"/>
                    <w:left w:val="single" w:sz="4" w:space="0" w:color="auto"/>
                    <w:bottom w:val="single" w:sz="4" w:space="0" w:color="000000"/>
                    <w:right w:val="single" w:sz="4" w:space="0" w:color="auto"/>
                  </w:tcBorders>
                  <w:vAlign w:val="center"/>
                  <w:hideMark/>
                </w:tcPr>
                <w:p w14:paraId="5CA6069E"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6858C259"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2.942</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24C034"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1.749</w:t>
                  </w:r>
                </w:p>
              </w:tc>
              <w:tc>
                <w:tcPr>
                  <w:tcW w:w="931" w:type="dxa"/>
                  <w:tcBorders>
                    <w:top w:val="nil"/>
                    <w:left w:val="nil"/>
                    <w:bottom w:val="single" w:sz="4" w:space="0" w:color="auto"/>
                    <w:right w:val="single" w:sz="4" w:space="0" w:color="auto"/>
                  </w:tcBorders>
                  <w:shd w:val="clear" w:color="000000" w:fill="FFFFFF"/>
                  <w:noWrap/>
                  <w:vAlign w:val="bottom"/>
                  <w:hideMark/>
                </w:tcPr>
                <w:p w14:paraId="0CEE45A3"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2BF2414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0,679766</w:t>
                  </w:r>
                </w:p>
              </w:tc>
              <w:tc>
                <w:tcPr>
                  <w:tcW w:w="952" w:type="dxa"/>
                  <w:tcBorders>
                    <w:top w:val="nil"/>
                    <w:left w:val="nil"/>
                    <w:bottom w:val="single" w:sz="4" w:space="0" w:color="auto"/>
                    <w:right w:val="single" w:sz="4" w:space="0" w:color="auto"/>
                  </w:tcBorders>
                  <w:shd w:val="clear" w:color="000000" w:fill="FFFFFF"/>
                  <w:noWrap/>
                  <w:vAlign w:val="bottom"/>
                  <w:hideMark/>
                </w:tcPr>
                <w:p w14:paraId="07BF0A1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399,3202</w:t>
                  </w:r>
                </w:p>
              </w:tc>
            </w:tr>
            <w:tr w:rsidR="000D1BE3" w:rsidRPr="00F12DB9" w14:paraId="3A82FFA7"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79EA63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58(1)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7C5C13F3"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044369</w:t>
                  </w:r>
                </w:p>
              </w:tc>
              <w:tc>
                <w:tcPr>
                  <w:tcW w:w="937" w:type="dxa"/>
                  <w:tcBorders>
                    <w:top w:val="nil"/>
                    <w:left w:val="nil"/>
                    <w:bottom w:val="single" w:sz="4" w:space="0" w:color="000000"/>
                    <w:right w:val="nil"/>
                  </w:tcBorders>
                  <w:shd w:val="clear" w:color="000000" w:fill="FFFFFF"/>
                  <w:vAlign w:val="center"/>
                  <w:hideMark/>
                </w:tcPr>
                <w:p w14:paraId="73764E68"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2.054</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1CAAD2C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2.153</w:t>
                  </w:r>
                </w:p>
              </w:tc>
              <w:tc>
                <w:tcPr>
                  <w:tcW w:w="931" w:type="dxa"/>
                  <w:tcBorders>
                    <w:top w:val="nil"/>
                    <w:left w:val="nil"/>
                    <w:bottom w:val="single" w:sz="4" w:space="0" w:color="auto"/>
                    <w:right w:val="single" w:sz="4" w:space="0" w:color="auto"/>
                  </w:tcBorders>
                  <w:shd w:val="clear" w:color="000000" w:fill="FFFFFF"/>
                  <w:noWrap/>
                  <w:vAlign w:val="bottom"/>
                  <w:hideMark/>
                </w:tcPr>
                <w:p w14:paraId="60661FB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48DCC65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0,973712</w:t>
                  </w:r>
                </w:p>
              </w:tc>
              <w:tc>
                <w:tcPr>
                  <w:tcW w:w="952" w:type="dxa"/>
                  <w:tcBorders>
                    <w:top w:val="nil"/>
                    <w:left w:val="nil"/>
                    <w:bottom w:val="single" w:sz="4" w:space="0" w:color="auto"/>
                    <w:right w:val="single" w:sz="4" w:space="0" w:color="auto"/>
                  </w:tcBorders>
                  <w:shd w:val="clear" w:color="000000" w:fill="FFFFFF"/>
                  <w:noWrap/>
                  <w:vAlign w:val="bottom"/>
                  <w:hideMark/>
                </w:tcPr>
                <w:p w14:paraId="58B1DD4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399,0263</w:t>
                  </w:r>
                </w:p>
              </w:tc>
            </w:tr>
            <w:tr w:rsidR="000D1BE3" w:rsidRPr="00F12DB9" w14:paraId="30FF33B2"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E96841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58(2)</w:t>
                  </w:r>
                </w:p>
              </w:tc>
              <w:tc>
                <w:tcPr>
                  <w:tcW w:w="1080" w:type="dxa"/>
                  <w:vMerge/>
                  <w:tcBorders>
                    <w:top w:val="nil"/>
                    <w:left w:val="single" w:sz="4" w:space="0" w:color="auto"/>
                    <w:bottom w:val="single" w:sz="4" w:space="0" w:color="000000"/>
                    <w:right w:val="single" w:sz="4" w:space="0" w:color="auto"/>
                  </w:tcBorders>
                  <w:vAlign w:val="center"/>
                  <w:hideMark/>
                </w:tcPr>
                <w:p w14:paraId="7F56E2DC"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34A1712"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1.410</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0C63DED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2.090</w:t>
                  </w:r>
                </w:p>
              </w:tc>
              <w:tc>
                <w:tcPr>
                  <w:tcW w:w="931" w:type="dxa"/>
                  <w:tcBorders>
                    <w:top w:val="nil"/>
                    <w:left w:val="nil"/>
                    <w:bottom w:val="single" w:sz="4" w:space="0" w:color="auto"/>
                    <w:right w:val="single" w:sz="4" w:space="0" w:color="auto"/>
                  </w:tcBorders>
                  <w:shd w:val="clear" w:color="000000" w:fill="FFFFFF"/>
                  <w:noWrap/>
                  <w:vAlign w:val="bottom"/>
                  <w:hideMark/>
                </w:tcPr>
                <w:p w14:paraId="6E6894A7"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D1BAD8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1,418372</w:t>
                  </w:r>
                </w:p>
              </w:tc>
              <w:tc>
                <w:tcPr>
                  <w:tcW w:w="952" w:type="dxa"/>
                  <w:tcBorders>
                    <w:top w:val="nil"/>
                    <w:left w:val="nil"/>
                    <w:bottom w:val="single" w:sz="4" w:space="0" w:color="auto"/>
                    <w:right w:val="single" w:sz="4" w:space="0" w:color="auto"/>
                  </w:tcBorders>
                  <w:shd w:val="clear" w:color="000000" w:fill="FFFFFF"/>
                  <w:noWrap/>
                  <w:vAlign w:val="bottom"/>
                  <w:hideMark/>
                </w:tcPr>
                <w:p w14:paraId="69DBD17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398,5816</w:t>
                  </w:r>
                </w:p>
              </w:tc>
            </w:tr>
            <w:tr w:rsidR="000D1BE3" w:rsidRPr="00F12DB9" w14:paraId="493EAF5E"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96F045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58(3)</w:t>
                  </w:r>
                </w:p>
              </w:tc>
              <w:tc>
                <w:tcPr>
                  <w:tcW w:w="1080" w:type="dxa"/>
                  <w:vMerge/>
                  <w:tcBorders>
                    <w:top w:val="nil"/>
                    <w:left w:val="single" w:sz="4" w:space="0" w:color="auto"/>
                    <w:bottom w:val="single" w:sz="4" w:space="0" w:color="000000"/>
                    <w:right w:val="single" w:sz="4" w:space="0" w:color="auto"/>
                  </w:tcBorders>
                  <w:vAlign w:val="center"/>
                  <w:hideMark/>
                </w:tcPr>
                <w:p w14:paraId="43072F50"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05AEED81"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1.703</w:t>
                  </w:r>
                </w:p>
              </w:tc>
              <w:tc>
                <w:tcPr>
                  <w:tcW w:w="939" w:type="dxa"/>
                  <w:tcBorders>
                    <w:top w:val="nil"/>
                    <w:left w:val="nil"/>
                    <w:bottom w:val="nil"/>
                    <w:right w:val="single" w:sz="4" w:space="0" w:color="000000"/>
                  </w:tcBorders>
                  <w:shd w:val="clear" w:color="000000" w:fill="FFFFFF"/>
                  <w:vAlign w:val="center"/>
                  <w:hideMark/>
                </w:tcPr>
                <w:p w14:paraId="22DA0E6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2.181</w:t>
                  </w:r>
                </w:p>
              </w:tc>
              <w:tc>
                <w:tcPr>
                  <w:tcW w:w="931" w:type="dxa"/>
                  <w:tcBorders>
                    <w:top w:val="nil"/>
                    <w:left w:val="nil"/>
                    <w:bottom w:val="single" w:sz="4" w:space="0" w:color="auto"/>
                    <w:right w:val="single" w:sz="4" w:space="0" w:color="auto"/>
                  </w:tcBorders>
                  <w:shd w:val="clear" w:color="000000" w:fill="FFFFFF"/>
                  <w:noWrap/>
                  <w:vAlign w:val="bottom"/>
                  <w:hideMark/>
                </w:tcPr>
                <w:p w14:paraId="2266990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5084ED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1,174409</w:t>
                  </w:r>
                </w:p>
              </w:tc>
              <w:tc>
                <w:tcPr>
                  <w:tcW w:w="952" w:type="dxa"/>
                  <w:tcBorders>
                    <w:top w:val="nil"/>
                    <w:left w:val="nil"/>
                    <w:bottom w:val="single" w:sz="4" w:space="0" w:color="auto"/>
                    <w:right w:val="single" w:sz="4" w:space="0" w:color="auto"/>
                  </w:tcBorders>
                  <w:shd w:val="clear" w:color="000000" w:fill="FFFFFF"/>
                  <w:noWrap/>
                  <w:vAlign w:val="bottom"/>
                  <w:hideMark/>
                </w:tcPr>
                <w:p w14:paraId="3AC5970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398,8256</w:t>
                  </w:r>
                </w:p>
              </w:tc>
            </w:tr>
            <w:tr w:rsidR="000D1BE3" w:rsidRPr="00F12DB9" w14:paraId="51306AD8"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04DA973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59(1)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50E812AA"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020684</w:t>
                  </w:r>
                </w:p>
              </w:tc>
              <w:tc>
                <w:tcPr>
                  <w:tcW w:w="937" w:type="dxa"/>
                  <w:tcBorders>
                    <w:top w:val="nil"/>
                    <w:left w:val="nil"/>
                    <w:bottom w:val="single" w:sz="4" w:space="0" w:color="000000"/>
                    <w:right w:val="nil"/>
                  </w:tcBorders>
                  <w:shd w:val="clear" w:color="000000" w:fill="FFFFFF"/>
                  <w:vAlign w:val="center"/>
                  <w:hideMark/>
                </w:tcPr>
                <w:p w14:paraId="7220DCFF"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2.582</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1CB094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2.114</w:t>
                  </w:r>
                </w:p>
              </w:tc>
              <w:tc>
                <w:tcPr>
                  <w:tcW w:w="931" w:type="dxa"/>
                  <w:tcBorders>
                    <w:top w:val="nil"/>
                    <w:left w:val="nil"/>
                    <w:bottom w:val="single" w:sz="4" w:space="0" w:color="auto"/>
                    <w:right w:val="single" w:sz="4" w:space="0" w:color="auto"/>
                  </w:tcBorders>
                  <w:shd w:val="clear" w:color="000000" w:fill="FFFFFF"/>
                  <w:noWrap/>
                  <w:vAlign w:val="bottom"/>
                  <w:hideMark/>
                </w:tcPr>
                <w:p w14:paraId="1530300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74AF55C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0,774537</w:t>
                  </w:r>
                </w:p>
              </w:tc>
              <w:tc>
                <w:tcPr>
                  <w:tcW w:w="952" w:type="dxa"/>
                  <w:tcBorders>
                    <w:top w:val="nil"/>
                    <w:left w:val="nil"/>
                    <w:bottom w:val="single" w:sz="4" w:space="0" w:color="auto"/>
                    <w:right w:val="single" w:sz="4" w:space="0" w:color="auto"/>
                  </w:tcBorders>
                  <w:shd w:val="clear" w:color="000000" w:fill="FFFFFF"/>
                  <w:noWrap/>
                  <w:vAlign w:val="bottom"/>
                  <w:hideMark/>
                </w:tcPr>
                <w:p w14:paraId="057AC050"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399,2255</w:t>
                  </w:r>
                </w:p>
              </w:tc>
            </w:tr>
            <w:tr w:rsidR="000D1BE3" w:rsidRPr="00F12DB9" w14:paraId="354CBF03"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97FB9A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59(2)</w:t>
                  </w:r>
                </w:p>
              </w:tc>
              <w:tc>
                <w:tcPr>
                  <w:tcW w:w="1080" w:type="dxa"/>
                  <w:vMerge/>
                  <w:tcBorders>
                    <w:top w:val="nil"/>
                    <w:left w:val="single" w:sz="4" w:space="0" w:color="auto"/>
                    <w:bottom w:val="single" w:sz="4" w:space="0" w:color="000000"/>
                    <w:right w:val="single" w:sz="4" w:space="0" w:color="auto"/>
                  </w:tcBorders>
                  <w:vAlign w:val="center"/>
                  <w:hideMark/>
                </w:tcPr>
                <w:p w14:paraId="44015B8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03216EE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2.093</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4A7C552"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2.103</w:t>
                  </w:r>
                </w:p>
              </w:tc>
              <w:tc>
                <w:tcPr>
                  <w:tcW w:w="931" w:type="dxa"/>
                  <w:tcBorders>
                    <w:top w:val="nil"/>
                    <w:left w:val="nil"/>
                    <w:bottom w:val="single" w:sz="4" w:space="0" w:color="auto"/>
                    <w:right w:val="single" w:sz="4" w:space="0" w:color="auto"/>
                  </w:tcBorders>
                  <w:shd w:val="clear" w:color="000000" w:fill="FFFFFF"/>
                  <w:noWrap/>
                  <w:vAlign w:val="bottom"/>
                  <w:hideMark/>
                </w:tcPr>
                <w:p w14:paraId="23499FE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5A8730F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0,955369</w:t>
                  </w:r>
                </w:p>
              </w:tc>
              <w:tc>
                <w:tcPr>
                  <w:tcW w:w="952" w:type="dxa"/>
                  <w:tcBorders>
                    <w:top w:val="nil"/>
                    <w:left w:val="nil"/>
                    <w:bottom w:val="single" w:sz="4" w:space="0" w:color="auto"/>
                    <w:right w:val="single" w:sz="4" w:space="0" w:color="auto"/>
                  </w:tcBorders>
                  <w:shd w:val="clear" w:color="000000" w:fill="FFFFFF"/>
                  <w:noWrap/>
                  <w:vAlign w:val="bottom"/>
                  <w:hideMark/>
                </w:tcPr>
                <w:p w14:paraId="0F6F20DF"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399,0446</w:t>
                  </w:r>
                </w:p>
              </w:tc>
            </w:tr>
            <w:tr w:rsidR="000D1BE3" w:rsidRPr="00F12DB9" w14:paraId="1E34FCC6"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C48B22D"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59(3)</w:t>
                  </w:r>
                </w:p>
              </w:tc>
              <w:tc>
                <w:tcPr>
                  <w:tcW w:w="1080" w:type="dxa"/>
                  <w:vMerge/>
                  <w:tcBorders>
                    <w:top w:val="nil"/>
                    <w:left w:val="single" w:sz="4" w:space="0" w:color="auto"/>
                    <w:bottom w:val="single" w:sz="4" w:space="0" w:color="000000"/>
                    <w:right w:val="single" w:sz="4" w:space="0" w:color="auto"/>
                  </w:tcBorders>
                  <w:vAlign w:val="center"/>
                  <w:hideMark/>
                </w:tcPr>
                <w:p w14:paraId="6BE84B40"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single" w:sz="4" w:space="0" w:color="000000"/>
                  </w:tcBorders>
                  <w:shd w:val="clear" w:color="000000" w:fill="FFFFFF"/>
                  <w:vAlign w:val="center"/>
                  <w:hideMark/>
                </w:tcPr>
                <w:p w14:paraId="499BCD76"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3.581</w:t>
                  </w:r>
                </w:p>
              </w:tc>
              <w:tc>
                <w:tcPr>
                  <w:tcW w:w="939" w:type="dxa"/>
                  <w:tcBorders>
                    <w:top w:val="nil"/>
                    <w:left w:val="nil"/>
                    <w:bottom w:val="nil"/>
                    <w:right w:val="single" w:sz="4" w:space="0" w:color="000000"/>
                  </w:tcBorders>
                  <w:shd w:val="clear" w:color="000000" w:fill="FFFFFF"/>
                  <w:vAlign w:val="center"/>
                  <w:hideMark/>
                </w:tcPr>
                <w:p w14:paraId="79260167"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1.846</w:t>
                  </w:r>
                </w:p>
              </w:tc>
              <w:tc>
                <w:tcPr>
                  <w:tcW w:w="931" w:type="dxa"/>
                  <w:tcBorders>
                    <w:top w:val="nil"/>
                    <w:left w:val="nil"/>
                    <w:bottom w:val="single" w:sz="4" w:space="0" w:color="auto"/>
                    <w:right w:val="single" w:sz="4" w:space="0" w:color="auto"/>
                  </w:tcBorders>
                  <w:shd w:val="clear" w:color="000000" w:fill="FFFFFF"/>
                  <w:noWrap/>
                  <w:vAlign w:val="bottom"/>
                  <w:hideMark/>
                </w:tcPr>
                <w:p w14:paraId="4210CEF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9DFDD94"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0,558491</w:t>
                  </w:r>
                </w:p>
              </w:tc>
              <w:tc>
                <w:tcPr>
                  <w:tcW w:w="952" w:type="dxa"/>
                  <w:tcBorders>
                    <w:top w:val="nil"/>
                    <w:left w:val="nil"/>
                    <w:bottom w:val="single" w:sz="4" w:space="0" w:color="auto"/>
                    <w:right w:val="single" w:sz="4" w:space="0" w:color="auto"/>
                  </w:tcBorders>
                  <w:shd w:val="clear" w:color="000000" w:fill="FFFFFF"/>
                  <w:noWrap/>
                  <w:vAlign w:val="bottom"/>
                  <w:hideMark/>
                </w:tcPr>
                <w:p w14:paraId="3C442B1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399,4415</w:t>
                  </w:r>
                </w:p>
              </w:tc>
            </w:tr>
            <w:tr w:rsidR="000D1BE3" w:rsidRPr="00F12DB9" w14:paraId="347DE817"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71D20A5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60(1)</w:t>
                  </w:r>
                </w:p>
              </w:tc>
              <w:tc>
                <w:tcPr>
                  <w:tcW w:w="108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21E3F10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TGB 044366</w:t>
                  </w:r>
                </w:p>
              </w:tc>
              <w:tc>
                <w:tcPr>
                  <w:tcW w:w="937" w:type="dxa"/>
                  <w:tcBorders>
                    <w:top w:val="nil"/>
                    <w:left w:val="nil"/>
                    <w:bottom w:val="single" w:sz="4" w:space="0" w:color="000000"/>
                    <w:right w:val="nil"/>
                  </w:tcBorders>
                  <w:shd w:val="clear" w:color="000000" w:fill="FFFFFF"/>
                  <w:vAlign w:val="center"/>
                  <w:hideMark/>
                </w:tcPr>
                <w:p w14:paraId="40A2FE73"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520</w:t>
                  </w:r>
                </w:p>
              </w:tc>
              <w:tc>
                <w:tcPr>
                  <w:tcW w:w="93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808583F"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2.103</w:t>
                  </w:r>
                </w:p>
              </w:tc>
              <w:tc>
                <w:tcPr>
                  <w:tcW w:w="931" w:type="dxa"/>
                  <w:tcBorders>
                    <w:top w:val="nil"/>
                    <w:left w:val="nil"/>
                    <w:bottom w:val="single" w:sz="4" w:space="0" w:color="auto"/>
                    <w:right w:val="single" w:sz="4" w:space="0" w:color="auto"/>
                  </w:tcBorders>
                  <w:shd w:val="clear" w:color="000000" w:fill="FFFFFF"/>
                  <w:noWrap/>
                  <w:vAlign w:val="bottom"/>
                  <w:hideMark/>
                </w:tcPr>
                <w:p w14:paraId="032E33E5"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1E8984DA"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3,848826</w:t>
                  </w:r>
                </w:p>
              </w:tc>
              <w:tc>
                <w:tcPr>
                  <w:tcW w:w="952" w:type="dxa"/>
                  <w:tcBorders>
                    <w:top w:val="nil"/>
                    <w:left w:val="nil"/>
                    <w:bottom w:val="single" w:sz="4" w:space="0" w:color="auto"/>
                    <w:right w:val="single" w:sz="4" w:space="0" w:color="auto"/>
                  </w:tcBorders>
                  <w:shd w:val="clear" w:color="000000" w:fill="FFFFFF"/>
                  <w:noWrap/>
                  <w:vAlign w:val="bottom"/>
                  <w:hideMark/>
                </w:tcPr>
                <w:p w14:paraId="1CBA5C91"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396,1512</w:t>
                  </w:r>
                </w:p>
              </w:tc>
            </w:tr>
            <w:tr w:rsidR="000D1BE3" w:rsidRPr="00F12DB9" w14:paraId="654FD559"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5D3D83C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60(2)</w:t>
                  </w:r>
                </w:p>
              </w:tc>
              <w:tc>
                <w:tcPr>
                  <w:tcW w:w="1080" w:type="dxa"/>
                  <w:vMerge/>
                  <w:tcBorders>
                    <w:top w:val="nil"/>
                    <w:left w:val="single" w:sz="4" w:space="0" w:color="auto"/>
                    <w:bottom w:val="single" w:sz="4" w:space="0" w:color="000000"/>
                    <w:right w:val="single" w:sz="4" w:space="0" w:color="auto"/>
                  </w:tcBorders>
                  <w:vAlign w:val="center"/>
                  <w:hideMark/>
                </w:tcPr>
                <w:p w14:paraId="1BF59029"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36A83C14"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935</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6F15942B"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2.114</w:t>
                  </w:r>
                </w:p>
              </w:tc>
              <w:tc>
                <w:tcPr>
                  <w:tcW w:w="931" w:type="dxa"/>
                  <w:tcBorders>
                    <w:top w:val="nil"/>
                    <w:left w:val="nil"/>
                    <w:bottom w:val="single" w:sz="4" w:space="0" w:color="auto"/>
                    <w:right w:val="single" w:sz="4" w:space="0" w:color="auto"/>
                  </w:tcBorders>
                  <w:shd w:val="clear" w:color="000000" w:fill="FFFFFF"/>
                  <w:noWrap/>
                  <w:vAlign w:val="bottom"/>
                  <w:hideMark/>
                </w:tcPr>
                <w:p w14:paraId="29E22BB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64B3A2C8"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2,140166</w:t>
                  </w:r>
                </w:p>
              </w:tc>
              <w:tc>
                <w:tcPr>
                  <w:tcW w:w="952" w:type="dxa"/>
                  <w:tcBorders>
                    <w:top w:val="nil"/>
                    <w:left w:val="nil"/>
                    <w:bottom w:val="single" w:sz="4" w:space="0" w:color="auto"/>
                    <w:right w:val="single" w:sz="4" w:space="0" w:color="auto"/>
                  </w:tcBorders>
                  <w:shd w:val="clear" w:color="000000" w:fill="FFFFFF"/>
                  <w:noWrap/>
                  <w:vAlign w:val="bottom"/>
                  <w:hideMark/>
                </w:tcPr>
                <w:p w14:paraId="5A78BF4D"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397,8598</w:t>
                  </w:r>
                </w:p>
              </w:tc>
            </w:tr>
            <w:tr w:rsidR="000D1BE3" w:rsidRPr="00F12DB9" w14:paraId="39AC7204" w14:textId="77777777" w:rsidTr="009C3718">
              <w:trPr>
                <w:trHeight w:val="300"/>
                <w:jc w:val="center"/>
              </w:trPr>
              <w:tc>
                <w:tcPr>
                  <w:tcW w:w="929" w:type="dxa"/>
                  <w:tcBorders>
                    <w:top w:val="nil"/>
                    <w:left w:val="single" w:sz="4" w:space="0" w:color="auto"/>
                    <w:bottom w:val="single" w:sz="4" w:space="0" w:color="auto"/>
                    <w:right w:val="single" w:sz="4" w:space="0" w:color="auto"/>
                  </w:tcBorders>
                  <w:shd w:val="clear" w:color="000000" w:fill="FFFFFF"/>
                  <w:noWrap/>
                  <w:vAlign w:val="center"/>
                  <w:hideMark/>
                </w:tcPr>
                <w:p w14:paraId="42B89225"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lang w:eastAsia="tr-TR"/>
                    </w:rPr>
                  </w:pPr>
                  <w:r w:rsidRPr="00F12DB9">
                    <w:rPr>
                      <w:rFonts w:ascii="Times New Roman" w:eastAsia="Times New Roman" w:hAnsi="Times New Roman" w:cs="Times New Roman"/>
                      <w:color w:val="000000"/>
                      <w:lang w:eastAsia="tr-TR"/>
                    </w:rPr>
                    <w:t>60(3)</w:t>
                  </w:r>
                </w:p>
              </w:tc>
              <w:tc>
                <w:tcPr>
                  <w:tcW w:w="1080" w:type="dxa"/>
                  <w:vMerge/>
                  <w:tcBorders>
                    <w:top w:val="nil"/>
                    <w:left w:val="single" w:sz="4" w:space="0" w:color="auto"/>
                    <w:bottom w:val="single" w:sz="4" w:space="0" w:color="000000"/>
                    <w:right w:val="single" w:sz="4" w:space="0" w:color="auto"/>
                  </w:tcBorders>
                  <w:vAlign w:val="center"/>
                  <w:hideMark/>
                </w:tcPr>
                <w:p w14:paraId="3DCB74FA" w14:textId="77777777" w:rsidR="000D1BE3" w:rsidRPr="00F12DB9" w:rsidRDefault="000D1BE3" w:rsidP="000D6947">
                  <w:pPr>
                    <w:framePr w:hSpace="141" w:wrap="around" w:hAnchor="margin" w:y="-930"/>
                    <w:rPr>
                      <w:rFonts w:ascii="Times New Roman" w:eastAsia="Times New Roman" w:hAnsi="Times New Roman" w:cs="Times New Roman"/>
                      <w:color w:val="000000"/>
                      <w:sz w:val="20"/>
                      <w:szCs w:val="20"/>
                      <w:lang w:eastAsia="tr-TR"/>
                    </w:rPr>
                  </w:pPr>
                </w:p>
              </w:tc>
              <w:tc>
                <w:tcPr>
                  <w:tcW w:w="937" w:type="dxa"/>
                  <w:tcBorders>
                    <w:top w:val="nil"/>
                    <w:left w:val="nil"/>
                    <w:bottom w:val="single" w:sz="4" w:space="0" w:color="000000"/>
                    <w:right w:val="nil"/>
                  </w:tcBorders>
                  <w:shd w:val="clear" w:color="000000" w:fill="FFFFFF"/>
                  <w:vAlign w:val="center"/>
                  <w:hideMark/>
                </w:tcPr>
                <w:p w14:paraId="41536500" w14:textId="77777777" w:rsidR="000D1BE3" w:rsidRPr="00F12DB9" w:rsidRDefault="000D1BE3" w:rsidP="000D6947">
                  <w:pPr>
                    <w:framePr w:hSpace="141" w:wrap="around" w:hAnchor="margin" w:y="-930"/>
                    <w:jc w:val="center"/>
                    <w:rPr>
                      <w:rFonts w:ascii="Times New Roman" w:eastAsia="Times New Roman" w:hAnsi="Times New Roman" w:cs="Times New Roman"/>
                      <w:b/>
                      <w:bCs/>
                      <w:color w:val="000000"/>
                      <w:sz w:val="20"/>
                      <w:szCs w:val="20"/>
                      <w:lang w:eastAsia="tr-TR"/>
                    </w:rPr>
                  </w:pPr>
                  <w:r w:rsidRPr="00F12DB9">
                    <w:rPr>
                      <w:rFonts w:ascii="Times New Roman" w:eastAsia="Times New Roman" w:hAnsi="Times New Roman" w:cs="Times New Roman"/>
                      <w:b/>
                      <w:bCs/>
                      <w:color w:val="000000"/>
                      <w:sz w:val="20"/>
                      <w:szCs w:val="20"/>
                      <w:lang w:eastAsia="tr-TR"/>
                    </w:rPr>
                    <w:t>617</w:t>
                  </w:r>
                </w:p>
              </w:tc>
              <w:tc>
                <w:tcPr>
                  <w:tcW w:w="939" w:type="dxa"/>
                  <w:tcBorders>
                    <w:top w:val="nil"/>
                    <w:left w:val="single" w:sz="4" w:space="0" w:color="auto"/>
                    <w:bottom w:val="single" w:sz="4" w:space="0" w:color="auto"/>
                    <w:right w:val="single" w:sz="4" w:space="0" w:color="auto"/>
                  </w:tcBorders>
                  <w:shd w:val="clear" w:color="000000" w:fill="FFFFFF"/>
                  <w:vAlign w:val="center"/>
                  <w:hideMark/>
                </w:tcPr>
                <w:p w14:paraId="37568419" w14:textId="77777777" w:rsidR="000D1BE3" w:rsidRPr="00F12DB9" w:rsidRDefault="000D1BE3" w:rsidP="000D6947">
                  <w:pPr>
                    <w:framePr w:hSpace="141" w:wrap="around" w:hAnchor="margin" w:y="-930"/>
                    <w:jc w:val="center"/>
                    <w:rPr>
                      <w:rFonts w:ascii="Times New Roman" w:eastAsia="Times New Roman" w:hAnsi="Times New Roman" w:cs="Times New Roman"/>
                      <w:color w:val="000000"/>
                      <w:sz w:val="20"/>
                      <w:szCs w:val="20"/>
                      <w:lang w:eastAsia="tr-TR"/>
                    </w:rPr>
                  </w:pPr>
                  <w:r w:rsidRPr="00F12DB9">
                    <w:rPr>
                      <w:rFonts w:ascii="Times New Roman" w:eastAsia="Times New Roman" w:hAnsi="Times New Roman" w:cs="Times New Roman"/>
                      <w:color w:val="000000"/>
                      <w:sz w:val="20"/>
                      <w:szCs w:val="20"/>
                      <w:lang w:eastAsia="tr-TR"/>
                    </w:rPr>
                    <w:t>2.033</w:t>
                  </w:r>
                </w:p>
              </w:tc>
              <w:tc>
                <w:tcPr>
                  <w:tcW w:w="931" w:type="dxa"/>
                  <w:tcBorders>
                    <w:top w:val="nil"/>
                    <w:left w:val="nil"/>
                    <w:bottom w:val="single" w:sz="4" w:space="0" w:color="auto"/>
                    <w:right w:val="single" w:sz="4" w:space="0" w:color="auto"/>
                  </w:tcBorders>
                  <w:shd w:val="clear" w:color="000000" w:fill="FFFFFF"/>
                  <w:noWrap/>
                  <w:vAlign w:val="bottom"/>
                  <w:hideMark/>
                </w:tcPr>
                <w:p w14:paraId="0D16776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400</w:t>
                  </w:r>
                </w:p>
              </w:tc>
              <w:tc>
                <w:tcPr>
                  <w:tcW w:w="952" w:type="dxa"/>
                  <w:tcBorders>
                    <w:top w:val="nil"/>
                    <w:left w:val="nil"/>
                    <w:bottom w:val="single" w:sz="4" w:space="0" w:color="auto"/>
                    <w:right w:val="single" w:sz="4" w:space="0" w:color="auto"/>
                  </w:tcBorders>
                  <w:shd w:val="clear" w:color="000000" w:fill="FFFFFF"/>
                  <w:noWrap/>
                  <w:vAlign w:val="bottom"/>
                  <w:hideMark/>
                </w:tcPr>
                <w:p w14:paraId="31F01086"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3,242237</w:t>
                  </w:r>
                </w:p>
              </w:tc>
              <w:tc>
                <w:tcPr>
                  <w:tcW w:w="952" w:type="dxa"/>
                  <w:tcBorders>
                    <w:top w:val="nil"/>
                    <w:left w:val="nil"/>
                    <w:bottom w:val="single" w:sz="4" w:space="0" w:color="auto"/>
                    <w:right w:val="single" w:sz="4" w:space="0" w:color="auto"/>
                  </w:tcBorders>
                  <w:shd w:val="clear" w:color="000000" w:fill="FFFFFF"/>
                  <w:noWrap/>
                  <w:vAlign w:val="bottom"/>
                  <w:hideMark/>
                </w:tcPr>
                <w:p w14:paraId="61B6B78C" w14:textId="77777777" w:rsidR="000D1BE3" w:rsidRPr="00F12DB9" w:rsidRDefault="000D1BE3" w:rsidP="000D6947">
                  <w:pPr>
                    <w:framePr w:hSpace="141" w:wrap="around" w:hAnchor="margin" w:y="-930"/>
                    <w:jc w:val="center"/>
                    <w:rPr>
                      <w:rFonts w:ascii="Calibri" w:eastAsia="Times New Roman" w:hAnsi="Calibri" w:cs="Calibri"/>
                      <w:color w:val="000000"/>
                      <w:lang w:eastAsia="tr-TR"/>
                    </w:rPr>
                  </w:pPr>
                  <w:r w:rsidRPr="00F12DB9">
                    <w:rPr>
                      <w:rFonts w:ascii="Calibri" w:eastAsia="Times New Roman" w:hAnsi="Calibri" w:cs="Calibri"/>
                      <w:color w:val="000000"/>
                      <w:lang w:eastAsia="tr-TR"/>
                    </w:rPr>
                    <w:t>396,7578</w:t>
                  </w:r>
                </w:p>
              </w:tc>
            </w:tr>
          </w:tbl>
          <w:p w14:paraId="739F0008" w14:textId="77777777" w:rsidR="008C4FB9" w:rsidRPr="008C4FB9" w:rsidRDefault="008C4FB9" w:rsidP="00016705">
            <w:pPr>
              <w:spacing w:line="360" w:lineRule="auto"/>
              <w:jc w:val="both"/>
              <w:rPr>
                <w:bCs/>
                <w:color w:val="000000" w:themeColor="text1"/>
              </w:rPr>
            </w:pPr>
          </w:p>
          <w:p w14:paraId="09F9143F" w14:textId="32841DAB" w:rsidR="006A7A9A" w:rsidRPr="007E400A" w:rsidRDefault="0025349E" w:rsidP="006A7A9A">
            <w:pPr>
              <w:spacing w:line="360" w:lineRule="auto"/>
              <w:jc w:val="both"/>
              <w:rPr>
                <w:bCs/>
              </w:rPr>
            </w:pPr>
            <w:r w:rsidRPr="00435CB5">
              <w:rPr>
                <w:b/>
                <w:rPrChange w:id="52" w:author="Hayat TOPÇU" w:date="2025-02-24T11:59:00Z">
                  <w:rPr>
                    <w:bCs/>
                  </w:rPr>
                </w:rPrChange>
              </w:rPr>
              <w:lastRenderedPageBreak/>
              <w:t>3.3</w:t>
            </w:r>
            <w:r w:rsidRPr="007E400A">
              <w:rPr>
                <w:bCs/>
              </w:rPr>
              <w:t xml:space="preserve"> numaralı iş paketi</w:t>
            </w:r>
            <w:r w:rsidR="006A7A9A">
              <w:rPr>
                <w:bCs/>
              </w:rPr>
              <w:t>nde</w:t>
            </w:r>
            <w:r w:rsidRPr="007E400A">
              <w:rPr>
                <w:bCs/>
              </w:rPr>
              <w:t xml:space="preserve"> </w:t>
            </w:r>
            <w:r w:rsidR="006A7A9A">
              <w:rPr>
                <w:bCs/>
              </w:rPr>
              <w:t>1. rapor döneminde</w:t>
            </w:r>
            <w:r w:rsidR="006A7A9A" w:rsidRPr="007E400A">
              <w:rPr>
                <w:bCs/>
              </w:rPr>
              <w:t xml:space="preserve"> %25’lik bir ilerleme sağlanmıştı</w:t>
            </w:r>
            <w:r w:rsidRPr="007E400A">
              <w:rPr>
                <w:bCs/>
              </w:rPr>
              <w:t xml:space="preserve">. </w:t>
            </w:r>
            <w:r w:rsidR="006A7A9A" w:rsidRPr="007E400A">
              <w:rPr>
                <w:bCs/>
              </w:rPr>
              <w:t xml:space="preserve"> </w:t>
            </w:r>
            <w:r w:rsidR="00D6328D">
              <w:rPr>
                <w:bCs/>
              </w:rPr>
              <w:t>2. rapor</w:t>
            </w:r>
            <w:r w:rsidR="00D6328D" w:rsidRPr="007E400A">
              <w:rPr>
                <w:bCs/>
              </w:rPr>
              <w:t xml:space="preserve"> </w:t>
            </w:r>
            <w:r w:rsidR="00D6328D">
              <w:rPr>
                <w:bCs/>
              </w:rPr>
              <w:t>döneminde</w:t>
            </w:r>
            <w:r w:rsidR="00D6328D" w:rsidRPr="007E400A">
              <w:rPr>
                <w:bCs/>
              </w:rPr>
              <w:t xml:space="preserve"> </w:t>
            </w:r>
            <w:r w:rsidR="00D6328D">
              <w:rPr>
                <w:bCs/>
              </w:rPr>
              <w:t xml:space="preserve">ise iş paketi %90’ı tamamlanmıştır ve aşağıda belirtilen </w:t>
            </w:r>
            <w:r w:rsidR="00D6328D" w:rsidRPr="007E400A">
              <w:rPr>
                <w:bCs/>
              </w:rPr>
              <w:t>çalışmalar gerçekleştirilmiştir:</w:t>
            </w:r>
          </w:p>
          <w:p w14:paraId="41A31ACA" w14:textId="338A7194" w:rsidR="0025349E" w:rsidRDefault="0025349E" w:rsidP="00016705">
            <w:pPr>
              <w:spacing w:line="360" w:lineRule="auto"/>
              <w:jc w:val="both"/>
              <w:rPr>
                <w:bCs/>
              </w:rPr>
            </w:pPr>
          </w:p>
          <w:p w14:paraId="66B21C70" w14:textId="5381CD0B" w:rsidR="00636AF0" w:rsidRDefault="00636AF0" w:rsidP="00636AF0">
            <w:pPr>
              <w:spacing w:line="360" w:lineRule="auto"/>
              <w:jc w:val="both"/>
              <w:rPr>
                <w:bCs/>
              </w:rPr>
            </w:pPr>
            <w:r w:rsidRPr="00636AF0">
              <w:rPr>
                <w:bCs/>
              </w:rPr>
              <w:t>AgriGenomics Hub Hayvan ve Bitki Genomik Araştırmaları İnovasyon Merkezi, Genoks, Oligomer Biyoteknoloji, Refgen Biyoteknoloji ve Probe Synthesis Biyoteknoloji A.Ş. firmalarıyla kapsamlı görüşmeler gerçekleştirilmiştir. Bu görüşmelerde, sekanslama çalışmalarında kullanılabilecek cihazlar ve teknolojiler detaylı bir şekilde değerlendirilmiş, şirketlerin laboratuvar imkanları incelenmiştir. Ayrıca, değerli hocalarımızın çalışma gereksinimleri ile ilgili görüş ve önerileri alınmıştır.</w:t>
            </w:r>
          </w:p>
          <w:p w14:paraId="668531F8" w14:textId="77777777" w:rsidR="009C3718" w:rsidRPr="00636AF0" w:rsidRDefault="009C3718" w:rsidP="00636AF0">
            <w:pPr>
              <w:spacing w:line="360" w:lineRule="auto"/>
              <w:jc w:val="both"/>
              <w:rPr>
                <w:bCs/>
              </w:rPr>
            </w:pPr>
          </w:p>
          <w:p w14:paraId="59F9EF58" w14:textId="77777777" w:rsidR="00636AF0" w:rsidRDefault="00636AF0" w:rsidP="00636AF0">
            <w:pPr>
              <w:spacing w:line="360" w:lineRule="auto"/>
              <w:jc w:val="both"/>
              <w:rPr>
                <w:bCs/>
              </w:rPr>
            </w:pPr>
            <w:r w:rsidRPr="00636AF0">
              <w:rPr>
                <w:bCs/>
              </w:rPr>
              <w:t>Sekanslanacak gen bölgeleri, ekip olarak yürüttüğümüz detaylı araştırmalar sonucunda belirlenmiştir. Firmalardan fiyat ve süre teklifleri alınmış olup, bu teklifler üzerinde değerlendirmelerimiz devam etmektedir. Bunun yanı sıra, NGS (Next-Generation Sequencing) metodu, bölgesel sekanslama ve ilgili yöntemler üzerine fiyat teklifleri alınmış ve değerlendirme süreci başlatılmıştır.</w:t>
            </w:r>
          </w:p>
          <w:p w14:paraId="6FF26B60" w14:textId="77777777" w:rsidR="00636AF0" w:rsidRPr="00636AF0" w:rsidRDefault="00636AF0" w:rsidP="00636AF0">
            <w:pPr>
              <w:spacing w:line="360" w:lineRule="auto"/>
              <w:jc w:val="both"/>
              <w:rPr>
                <w:bCs/>
              </w:rPr>
            </w:pPr>
          </w:p>
          <w:p w14:paraId="3E167795" w14:textId="2286E6F8" w:rsidR="006A7A9A" w:rsidRDefault="0025349E" w:rsidP="006A7A9A">
            <w:pPr>
              <w:spacing w:line="360" w:lineRule="auto"/>
              <w:jc w:val="both"/>
              <w:rPr>
                <w:bCs/>
              </w:rPr>
            </w:pPr>
            <w:r w:rsidRPr="00435CB5">
              <w:rPr>
                <w:b/>
                <w:rPrChange w:id="53" w:author="Hayat TOPÇU" w:date="2025-02-24T11:59:00Z">
                  <w:rPr>
                    <w:bCs/>
                  </w:rPr>
                </w:rPrChange>
              </w:rPr>
              <w:t>3.4</w:t>
            </w:r>
            <w:r w:rsidRPr="007E400A">
              <w:rPr>
                <w:bCs/>
              </w:rPr>
              <w:t xml:space="preserve"> numaralı iş paketi</w:t>
            </w:r>
            <w:r w:rsidR="006A7A9A">
              <w:rPr>
                <w:bCs/>
              </w:rPr>
              <w:t>nde 1. rapor döneminde</w:t>
            </w:r>
            <w:r w:rsidRPr="007E400A">
              <w:rPr>
                <w:bCs/>
              </w:rPr>
              <w:t xml:space="preserve"> %25’lik bir ilerleme sağlanmıştı. </w:t>
            </w:r>
            <w:r w:rsidR="00D6328D">
              <w:rPr>
                <w:bCs/>
              </w:rPr>
              <w:t>2. rapor</w:t>
            </w:r>
            <w:r w:rsidR="00D6328D" w:rsidRPr="007E400A">
              <w:rPr>
                <w:bCs/>
              </w:rPr>
              <w:t xml:space="preserve"> </w:t>
            </w:r>
            <w:r w:rsidR="00D6328D">
              <w:rPr>
                <w:bCs/>
              </w:rPr>
              <w:t>döneminde</w:t>
            </w:r>
            <w:r w:rsidR="00D6328D" w:rsidRPr="007E400A">
              <w:rPr>
                <w:bCs/>
              </w:rPr>
              <w:t xml:space="preserve"> </w:t>
            </w:r>
            <w:r w:rsidR="00D6328D">
              <w:rPr>
                <w:bCs/>
              </w:rPr>
              <w:t xml:space="preserve">ise iş paketi %90’ı tamamlanmıştır ve aşağıda belirtilen </w:t>
            </w:r>
            <w:r w:rsidR="00D6328D" w:rsidRPr="007E400A">
              <w:rPr>
                <w:bCs/>
              </w:rPr>
              <w:t>çalışmalar gerçekleştirilmiştir:</w:t>
            </w:r>
          </w:p>
          <w:p w14:paraId="36212100" w14:textId="77777777" w:rsidR="00636AF0" w:rsidRPr="007E400A" w:rsidRDefault="00636AF0" w:rsidP="006A7A9A">
            <w:pPr>
              <w:spacing w:line="360" w:lineRule="auto"/>
              <w:jc w:val="both"/>
              <w:rPr>
                <w:bCs/>
              </w:rPr>
            </w:pPr>
          </w:p>
          <w:p w14:paraId="3B9212BF" w14:textId="69179C97" w:rsidR="0025349E" w:rsidRDefault="003236FB" w:rsidP="00016705">
            <w:pPr>
              <w:spacing w:line="360" w:lineRule="auto"/>
              <w:jc w:val="both"/>
              <w:rPr>
                <w:bCs/>
              </w:rPr>
            </w:pPr>
            <w:r w:rsidRPr="003236FB">
              <w:rPr>
                <w:bCs/>
              </w:rPr>
              <w:t>Literatür çalışmaları detaylı bir şekilde incelenmiş ve bu incelemeler sonucunda marker sistemleri için en uygun sistemin SSR marker sistemi olduğu tespit edilmiştir. Gen bölgeleri titizlikle araştırılmış ve genetik çeşitliliği en iyi şekilde yansıtacak, aynı zamanda çalışmamızın hedeflerine en uygun gen bölgeleri seçilmiştir. Bu gen bölgeleri için gerekli olan primer setleri</w:t>
            </w:r>
            <w:r>
              <w:rPr>
                <w:bCs/>
              </w:rPr>
              <w:t xml:space="preserve"> </w:t>
            </w:r>
            <w:r w:rsidRPr="003236FB">
              <w:rPr>
                <w:bCs/>
              </w:rPr>
              <w:t>Ankara Teknokent’te bulunan AgriGenomics Hub Hayvan ve Bitki Genomik Araştırmaları İnovasyon Merkezi</w:t>
            </w:r>
            <w:r>
              <w:rPr>
                <w:bCs/>
              </w:rPr>
              <w:t>’den</w:t>
            </w:r>
            <w:r w:rsidRPr="003236FB">
              <w:rPr>
                <w:bCs/>
              </w:rPr>
              <w:t xml:space="preserve"> temin edilmiş ve analizlere başlanmıştır. </w:t>
            </w:r>
            <w:r>
              <w:rPr>
                <w:bCs/>
              </w:rPr>
              <w:t>Aşağıda</w:t>
            </w:r>
            <w:r w:rsidRPr="003236FB">
              <w:rPr>
                <w:bCs/>
              </w:rPr>
              <w:t xml:space="preserve"> sunulan </w:t>
            </w:r>
            <w:r>
              <w:rPr>
                <w:bCs/>
              </w:rPr>
              <w:t>tabloda,</w:t>
            </w:r>
            <w:r w:rsidRPr="003236FB">
              <w:rPr>
                <w:bCs/>
              </w:rPr>
              <w:t xml:space="preserve"> seçilen gen bölgeleri ve bu bölgelere uygun SSR primerlerinin tespitine ilişkin bilgiler yer almaktadır.</w:t>
            </w:r>
            <w:r>
              <w:rPr>
                <w:bCs/>
              </w:rPr>
              <w:t xml:space="preserve"> </w:t>
            </w:r>
            <w:r w:rsidRPr="003236FB">
              <w:rPr>
                <w:bCs/>
              </w:rPr>
              <w:t>Bu bilgiler, projede kullanılacak marker sistemlerinin etkinliğini artırmayı ve elde edilecek sonuçların doğruluğunu sağlamayı hedeflemektedir.</w:t>
            </w:r>
          </w:p>
          <w:p w14:paraId="4E42F354" w14:textId="315E8061" w:rsidR="009C3718" w:rsidRDefault="009B22EF" w:rsidP="00016705">
            <w:pPr>
              <w:spacing w:line="360" w:lineRule="auto"/>
              <w:jc w:val="both"/>
              <w:rPr>
                <w:bCs/>
              </w:rPr>
            </w:pPr>
            <w:r>
              <w:rPr>
                <w:bCs/>
              </w:rPr>
              <w:t>T</w:t>
            </w:r>
            <w:r w:rsidRPr="009B22EF">
              <w:rPr>
                <w:bCs/>
              </w:rPr>
              <w:t xml:space="preserve">emin edilen primer setlerinden bazıları ile PCR yapılmış, ardından agaroz jel elektroforezinde </w:t>
            </w:r>
            <w:del w:id="54" w:author="Hayat TOPÇU" w:date="2025-02-24T12:00:00Z">
              <w:r w:rsidDel="00435CB5">
                <w:rPr>
                  <w:bCs/>
                </w:rPr>
                <w:delText>koşturulmuş</w:delText>
              </w:r>
              <w:r w:rsidRPr="009B22EF" w:rsidDel="00435CB5">
                <w:rPr>
                  <w:bCs/>
                </w:rPr>
                <w:delText xml:space="preserve"> </w:delText>
              </w:r>
            </w:del>
            <w:ins w:id="55" w:author="Hayat TOPÇU" w:date="2025-02-24T12:00:00Z">
              <w:r w:rsidR="00435CB5">
                <w:rPr>
                  <w:bCs/>
                </w:rPr>
                <w:t>gerçekleştirilmiş</w:t>
              </w:r>
              <w:r w:rsidR="00435CB5" w:rsidRPr="009B22EF">
                <w:rPr>
                  <w:bCs/>
                </w:rPr>
                <w:t xml:space="preserve"> </w:t>
              </w:r>
            </w:ins>
            <w:r w:rsidRPr="009B22EF">
              <w:rPr>
                <w:b/>
              </w:rPr>
              <w:t xml:space="preserve">(Şekil 13) </w:t>
            </w:r>
            <w:r w:rsidRPr="009B22EF">
              <w:rPr>
                <w:bCs/>
              </w:rPr>
              <w:t>ve sonuçları elde edilmiştir</w:t>
            </w:r>
            <w:r w:rsidR="00D6328D" w:rsidRPr="00D6328D">
              <w:rPr>
                <w:bCs/>
              </w:rPr>
              <w:t>. Bu sonuçların değerlendirilip yorumlanması ise tüm primer setlerinin sonuçlarının alınmasından sonraya bırakılmıştır</w:t>
            </w:r>
          </w:p>
          <w:p w14:paraId="362F3BF0" w14:textId="61BD8771" w:rsidR="003236FB" w:rsidRDefault="009C3718" w:rsidP="009C3718">
            <w:pPr>
              <w:spacing w:line="360" w:lineRule="auto"/>
              <w:jc w:val="center"/>
              <w:rPr>
                <w:bCs/>
              </w:rPr>
            </w:pPr>
            <w:r w:rsidRPr="009C3718">
              <w:rPr>
                <w:b/>
                <w:bCs/>
              </w:rPr>
              <w:t xml:space="preserve">Tablo </w:t>
            </w:r>
            <w:r>
              <w:rPr>
                <w:b/>
                <w:bCs/>
              </w:rPr>
              <w:t>3</w:t>
            </w:r>
            <w:r w:rsidRPr="009C3718">
              <w:rPr>
                <w:b/>
                <w:bCs/>
              </w:rPr>
              <w:t>.</w:t>
            </w:r>
            <w:r>
              <w:t xml:space="preserve"> </w:t>
            </w:r>
            <w:r w:rsidR="003236FB">
              <w:rPr>
                <w:bCs/>
              </w:rPr>
              <w:t>Primer listesi</w:t>
            </w:r>
          </w:p>
          <w:tbl>
            <w:tblPr>
              <w:tblW w:w="10133" w:type="dxa"/>
              <w:tblCellMar>
                <w:left w:w="70" w:type="dxa"/>
                <w:right w:w="70" w:type="dxa"/>
              </w:tblCellMar>
              <w:tblLook w:val="04A0" w:firstRow="1" w:lastRow="0" w:firstColumn="1" w:lastColumn="0" w:noHBand="0" w:noVBand="1"/>
            </w:tblPr>
            <w:tblGrid>
              <w:gridCol w:w="2056"/>
              <w:gridCol w:w="3789"/>
              <w:gridCol w:w="3789"/>
            </w:tblGrid>
            <w:tr w:rsidR="003236FB" w:rsidRPr="003236FB" w14:paraId="69889BEE" w14:textId="77777777" w:rsidTr="003236FB">
              <w:trPr>
                <w:trHeight w:val="288"/>
              </w:trPr>
              <w:tc>
                <w:tcPr>
                  <w:tcW w:w="21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9F35F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PRİMER</w:t>
                  </w:r>
                </w:p>
              </w:tc>
              <w:tc>
                <w:tcPr>
                  <w:tcW w:w="3987" w:type="dxa"/>
                  <w:tcBorders>
                    <w:top w:val="single" w:sz="4" w:space="0" w:color="auto"/>
                    <w:left w:val="nil"/>
                    <w:bottom w:val="single" w:sz="4" w:space="0" w:color="auto"/>
                    <w:right w:val="single" w:sz="4" w:space="0" w:color="auto"/>
                  </w:tcBorders>
                  <w:shd w:val="clear" w:color="auto" w:fill="auto"/>
                  <w:noWrap/>
                  <w:vAlign w:val="bottom"/>
                  <w:hideMark/>
                </w:tcPr>
                <w:p w14:paraId="04E6642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Forward Primer</w:t>
                  </w:r>
                </w:p>
              </w:tc>
              <w:tc>
                <w:tcPr>
                  <w:tcW w:w="3987" w:type="dxa"/>
                  <w:tcBorders>
                    <w:top w:val="single" w:sz="4" w:space="0" w:color="auto"/>
                    <w:left w:val="nil"/>
                    <w:bottom w:val="single" w:sz="4" w:space="0" w:color="auto"/>
                    <w:right w:val="single" w:sz="4" w:space="0" w:color="auto"/>
                  </w:tcBorders>
                  <w:shd w:val="clear" w:color="auto" w:fill="auto"/>
                  <w:noWrap/>
                  <w:vAlign w:val="bottom"/>
                  <w:hideMark/>
                </w:tcPr>
                <w:p w14:paraId="159E009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Reverse Primer</w:t>
                  </w:r>
                </w:p>
              </w:tc>
            </w:tr>
            <w:tr w:rsidR="003236FB" w:rsidRPr="003236FB" w14:paraId="7F49F3FE"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38D2F0D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Xbarc 163</w:t>
                  </w:r>
                </w:p>
              </w:tc>
              <w:tc>
                <w:tcPr>
                  <w:tcW w:w="3987" w:type="dxa"/>
                  <w:tcBorders>
                    <w:top w:val="nil"/>
                    <w:left w:val="nil"/>
                    <w:bottom w:val="single" w:sz="4" w:space="0" w:color="auto"/>
                    <w:right w:val="single" w:sz="4" w:space="0" w:color="auto"/>
                  </w:tcBorders>
                  <w:shd w:val="clear" w:color="auto" w:fill="auto"/>
                  <w:noWrap/>
                  <w:vAlign w:val="bottom"/>
                  <w:hideMark/>
                </w:tcPr>
                <w:p w14:paraId="0F6D8FB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5'GCGTGTTTTAAGGTATTTTCCATTTTCT3'</w:t>
                  </w:r>
                </w:p>
              </w:tc>
              <w:tc>
                <w:tcPr>
                  <w:tcW w:w="3987" w:type="dxa"/>
                  <w:tcBorders>
                    <w:top w:val="nil"/>
                    <w:left w:val="nil"/>
                    <w:bottom w:val="single" w:sz="4" w:space="0" w:color="auto"/>
                    <w:right w:val="single" w:sz="4" w:space="0" w:color="auto"/>
                  </w:tcBorders>
                  <w:shd w:val="clear" w:color="auto" w:fill="auto"/>
                  <w:noWrap/>
                  <w:vAlign w:val="bottom"/>
                  <w:hideMark/>
                </w:tcPr>
                <w:p w14:paraId="792E464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5'GCGCATCCTGTTCCTCCATTCATA3'</w:t>
                  </w:r>
                </w:p>
              </w:tc>
            </w:tr>
            <w:tr w:rsidR="003236FB" w:rsidRPr="003236FB" w14:paraId="08EF73BA"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322431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Barc 149</w:t>
                  </w:r>
                </w:p>
              </w:tc>
              <w:tc>
                <w:tcPr>
                  <w:tcW w:w="3987" w:type="dxa"/>
                  <w:tcBorders>
                    <w:top w:val="nil"/>
                    <w:left w:val="nil"/>
                    <w:bottom w:val="single" w:sz="4" w:space="0" w:color="auto"/>
                    <w:right w:val="single" w:sz="4" w:space="0" w:color="auto"/>
                  </w:tcBorders>
                  <w:shd w:val="clear" w:color="auto" w:fill="auto"/>
                  <w:noWrap/>
                  <w:vAlign w:val="bottom"/>
                  <w:hideMark/>
                </w:tcPr>
                <w:p w14:paraId="6474D83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5’ATTCACTTGCCCCTTTTAAACTCT3’</w:t>
                  </w:r>
                </w:p>
              </w:tc>
              <w:tc>
                <w:tcPr>
                  <w:tcW w:w="3987" w:type="dxa"/>
                  <w:tcBorders>
                    <w:top w:val="nil"/>
                    <w:left w:val="nil"/>
                    <w:bottom w:val="single" w:sz="4" w:space="0" w:color="auto"/>
                    <w:right w:val="single" w:sz="4" w:space="0" w:color="auto"/>
                  </w:tcBorders>
                  <w:shd w:val="clear" w:color="auto" w:fill="auto"/>
                  <w:noWrap/>
                  <w:vAlign w:val="bottom"/>
                  <w:hideMark/>
                </w:tcPr>
                <w:p w14:paraId="7198AB45"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5’GAGCCGTAGGAAGGACATCTAGTG3’</w:t>
                  </w:r>
                </w:p>
              </w:tc>
            </w:tr>
            <w:tr w:rsidR="003236FB" w:rsidRPr="003236FB" w14:paraId="497955B0"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65374B35"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 413</w:t>
                  </w:r>
                </w:p>
              </w:tc>
              <w:tc>
                <w:tcPr>
                  <w:tcW w:w="3987" w:type="dxa"/>
                  <w:tcBorders>
                    <w:top w:val="nil"/>
                    <w:left w:val="nil"/>
                    <w:bottom w:val="single" w:sz="4" w:space="0" w:color="auto"/>
                    <w:right w:val="single" w:sz="4" w:space="0" w:color="auto"/>
                  </w:tcBorders>
                  <w:shd w:val="clear" w:color="auto" w:fill="auto"/>
                  <w:noWrap/>
                  <w:vAlign w:val="bottom"/>
                  <w:hideMark/>
                </w:tcPr>
                <w:p w14:paraId="154D29A4"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5’TGCTTGTCTAGATTGCTTGGG3’</w:t>
                  </w:r>
                </w:p>
              </w:tc>
              <w:tc>
                <w:tcPr>
                  <w:tcW w:w="3987" w:type="dxa"/>
                  <w:tcBorders>
                    <w:top w:val="nil"/>
                    <w:left w:val="nil"/>
                    <w:bottom w:val="single" w:sz="4" w:space="0" w:color="auto"/>
                    <w:right w:val="single" w:sz="4" w:space="0" w:color="auto"/>
                  </w:tcBorders>
                  <w:shd w:val="clear" w:color="auto" w:fill="auto"/>
                  <w:noWrap/>
                  <w:vAlign w:val="bottom"/>
                  <w:hideMark/>
                </w:tcPr>
                <w:p w14:paraId="4C4335F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5’GATCGTCTCGTCCTTGGCA3’</w:t>
                  </w:r>
                </w:p>
              </w:tc>
            </w:tr>
            <w:tr w:rsidR="003236FB" w:rsidRPr="003236FB" w14:paraId="202485B1"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4ED9136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Xwmc 44</w:t>
                  </w:r>
                </w:p>
              </w:tc>
              <w:tc>
                <w:tcPr>
                  <w:tcW w:w="3987" w:type="dxa"/>
                  <w:tcBorders>
                    <w:top w:val="nil"/>
                    <w:left w:val="nil"/>
                    <w:bottom w:val="single" w:sz="4" w:space="0" w:color="auto"/>
                    <w:right w:val="single" w:sz="4" w:space="0" w:color="auto"/>
                  </w:tcBorders>
                  <w:shd w:val="clear" w:color="auto" w:fill="auto"/>
                  <w:noWrap/>
                  <w:vAlign w:val="bottom"/>
                  <w:hideMark/>
                </w:tcPr>
                <w:p w14:paraId="78CB62A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5’TGTTGCTAGGGACCCGTAGTGG3’</w:t>
                  </w:r>
                </w:p>
              </w:tc>
              <w:tc>
                <w:tcPr>
                  <w:tcW w:w="3987" w:type="dxa"/>
                  <w:tcBorders>
                    <w:top w:val="nil"/>
                    <w:left w:val="nil"/>
                    <w:bottom w:val="single" w:sz="4" w:space="0" w:color="auto"/>
                    <w:right w:val="single" w:sz="4" w:space="0" w:color="auto"/>
                  </w:tcBorders>
                  <w:shd w:val="clear" w:color="auto" w:fill="auto"/>
                  <w:noWrap/>
                  <w:vAlign w:val="bottom"/>
                  <w:hideMark/>
                </w:tcPr>
                <w:p w14:paraId="2D93F4D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5’GGTCTTCTGGGCTTTGATCCTG3’</w:t>
                  </w:r>
                </w:p>
              </w:tc>
            </w:tr>
            <w:tr w:rsidR="003236FB" w:rsidRPr="003236FB" w14:paraId="5E236DA2"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3429A9D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Barc 7</w:t>
                  </w:r>
                </w:p>
              </w:tc>
              <w:tc>
                <w:tcPr>
                  <w:tcW w:w="3987" w:type="dxa"/>
                  <w:tcBorders>
                    <w:top w:val="nil"/>
                    <w:left w:val="nil"/>
                    <w:bottom w:val="single" w:sz="4" w:space="0" w:color="auto"/>
                    <w:right w:val="single" w:sz="4" w:space="0" w:color="auto"/>
                  </w:tcBorders>
                  <w:shd w:val="clear" w:color="auto" w:fill="auto"/>
                  <w:noWrap/>
                  <w:vAlign w:val="bottom"/>
                  <w:hideMark/>
                </w:tcPr>
                <w:p w14:paraId="3D66B04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5’CGCCATCTTACCCTATTTGATAACTA3’</w:t>
                  </w:r>
                </w:p>
              </w:tc>
              <w:tc>
                <w:tcPr>
                  <w:tcW w:w="3987" w:type="dxa"/>
                  <w:tcBorders>
                    <w:top w:val="nil"/>
                    <w:left w:val="nil"/>
                    <w:bottom w:val="single" w:sz="4" w:space="0" w:color="auto"/>
                    <w:right w:val="single" w:sz="4" w:space="0" w:color="auto"/>
                  </w:tcBorders>
                  <w:shd w:val="clear" w:color="auto" w:fill="auto"/>
                  <w:noWrap/>
                  <w:vAlign w:val="bottom"/>
                  <w:hideMark/>
                </w:tcPr>
                <w:p w14:paraId="278616B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5’GCGAAGTACCACAAATTTGAAGGA3’</w:t>
                  </w:r>
                </w:p>
              </w:tc>
            </w:tr>
            <w:tr w:rsidR="003236FB" w:rsidRPr="003236FB" w14:paraId="64154BD1"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1031CE4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Xbarc 167</w:t>
                  </w:r>
                </w:p>
              </w:tc>
              <w:tc>
                <w:tcPr>
                  <w:tcW w:w="3987" w:type="dxa"/>
                  <w:tcBorders>
                    <w:top w:val="nil"/>
                    <w:left w:val="nil"/>
                    <w:bottom w:val="single" w:sz="4" w:space="0" w:color="auto"/>
                    <w:right w:val="single" w:sz="4" w:space="0" w:color="auto"/>
                  </w:tcBorders>
                  <w:shd w:val="clear" w:color="auto" w:fill="auto"/>
                  <w:noWrap/>
                  <w:vAlign w:val="bottom"/>
                  <w:hideMark/>
                </w:tcPr>
                <w:p w14:paraId="61C4096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5’AAAGGCCCATCAACATGCAAGTACC3’</w:t>
                  </w:r>
                </w:p>
              </w:tc>
              <w:tc>
                <w:tcPr>
                  <w:tcW w:w="3987" w:type="dxa"/>
                  <w:tcBorders>
                    <w:top w:val="nil"/>
                    <w:left w:val="nil"/>
                    <w:bottom w:val="single" w:sz="4" w:space="0" w:color="auto"/>
                    <w:right w:val="single" w:sz="4" w:space="0" w:color="auto"/>
                  </w:tcBorders>
                  <w:shd w:val="clear" w:color="auto" w:fill="auto"/>
                  <w:noWrap/>
                  <w:vAlign w:val="bottom"/>
                  <w:hideMark/>
                </w:tcPr>
                <w:p w14:paraId="38A9C5C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5’CGCAGTATTCTTAGTCCCTCAT3’</w:t>
                  </w:r>
                </w:p>
              </w:tc>
            </w:tr>
            <w:tr w:rsidR="003236FB" w:rsidRPr="003236FB" w14:paraId="59A8C9C7"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00A79A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lastRenderedPageBreak/>
                    <w:t>SCS73719</w:t>
                  </w:r>
                </w:p>
              </w:tc>
              <w:tc>
                <w:tcPr>
                  <w:tcW w:w="3987" w:type="dxa"/>
                  <w:tcBorders>
                    <w:top w:val="nil"/>
                    <w:left w:val="nil"/>
                    <w:bottom w:val="single" w:sz="4" w:space="0" w:color="auto"/>
                    <w:right w:val="single" w:sz="4" w:space="0" w:color="auto"/>
                  </w:tcBorders>
                  <w:shd w:val="clear" w:color="auto" w:fill="auto"/>
                  <w:noWrap/>
                  <w:vAlign w:val="bottom"/>
                  <w:hideMark/>
                </w:tcPr>
                <w:p w14:paraId="4CEAB92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5’TCG TCC AGA TCA GAA TGT G 3’</w:t>
                  </w:r>
                </w:p>
              </w:tc>
              <w:tc>
                <w:tcPr>
                  <w:tcW w:w="3987" w:type="dxa"/>
                  <w:tcBorders>
                    <w:top w:val="nil"/>
                    <w:left w:val="nil"/>
                    <w:bottom w:val="single" w:sz="4" w:space="0" w:color="auto"/>
                    <w:right w:val="single" w:sz="4" w:space="0" w:color="auto"/>
                  </w:tcBorders>
                  <w:shd w:val="clear" w:color="auto" w:fill="auto"/>
                  <w:noWrap/>
                  <w:vAlign w:val="bottom"/>
                  <w:hideMark/>
                </w:tcPr>
                <w:p w14:paraId="63CD6501"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5’CTC GTCGATTAGCAGTGAG 3’</w:t>
                  </w:r>
                </w:p>
              </w:tc>
            </w:tr>
            <w:tr w:rsidR="003236FB" w:rsidRPr="003236FB" w14:paraId="50ECD72E"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3B51BF25"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SCS421</w:t>
                  </w:r>
                </w:p>
              </w:tc>
              <w:tc>
                <w:tcPr>
                  <w:tcW w:w="3987" w:type="dxa"/>
                  <w:tcBorders>
                    <w:top w:val="nil"/>
                    <w:left w:val="nil"/>
                    <w:bottom w:val="single" w:sz="4" w:space="0" w:color="auto"/>
                    <w:right w:val="single" w:sz="4" w:space="0" w:color="auto"/>
                  </w:tcBorders>
                  <w:shd w:val="clear" w:color="auto" w:fill="auto"/>
                  <w:noWrap/>
                  <w:vAlign w:val="bottom"/>
                  <w:hideMark/>
                </w:tcPr>
                <w:p w14:paraId="4A1EBED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ACA AGG TAA GTC TCC AAC CA 3’</w:t>
                  </w:r>
                </w:p>
              </w:tc>
              <w:tc>
                <w:tcPr>
                  <w:tcW w:w="3987" w:type="dxa"/>
                  <w:tcBorders>
                    <w:top w:val="nil"/>
                    <w:left w:val="nil"/>
                    <w:bottom w:val="single" w:sz="4" w:space="0" w:color="auto"/>
                    <w:right w:val="single" w:sz="4" w:space="0" w:color="auto"/>
                  </w:tcBorders>
                  <w:shd w:val="clear" w:color="auto" w:fill="auto"/>
                  <w:noWrap/>
                  <w:vAlign w:val="bottom"/>
                  <w:hideMark/>
                </w:tcPr>
                <w:p w14:paraId="188C142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AGT CGA CCG AGA TTT TAA CC 3’</w:t>
                  </w:r>
                </w:p>
              </w:tc>
            </w:tr>
            <w:tr w:rsidR="003236FB" w:rsidRPr="003236FB" w14:paraId="44C083D1"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907EB7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SCS265</w:t>
                  </w:r>
                </w:p>
              </w:tc>
              <w:tc>
                <w:tcPr>
                  <w:tcW w:w="3987" w:type="dxa"/>
                  <w:tcBorders>
                    <w:top w:val="nil"/>
                    <w:left w:val="nil"/>
                    <w:bottom w:val="single" w:sz="4" w:space="0" w:color="auto"/>
                    <w:right w:val="single" w:sz="4" w:space="0" w:color="auto"/>
                  </w:tcBorders>
                  <w:shd w:val="clear" w:color="auto" w:fill="auto"/>
                  <w:noWrap/>
                  <w:vAlign w:val="bottom"/>
                  <w:hideMark/>
                </w:tcPr>
                <w:p w14:paraId="2FE0C8F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GGCGGATAAGCAGAGCAGAG</w:t>
                  </w:r>
                </w:p>
              </w:tc>
              <w:tc>
                <w:tcPr>
                  <w:tcW w:w="3987" w:type="dxa"/>
                  <w:tcBorders>
                    <w:top w:val="nil"/>
                    <w:left w:val="nil"/>
                    <w:bottom w:val="single" w:sz="4" w:space="0" w:color="auto"/>
                    <w:right w:val="single" w:sz="4" w:space="0" w:color="auto"/>
                  </w:tcBorders>
                  <w:shd w:val="clear" w:color="auto" w:fill="auto"/>
                  <w:noWrap/>
                  <w:vAlign w:val="bottom"/>
                  <w:hideMark/>
                </w:tcPr>
                <w:p w14:paraId="5D8B517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GGCGGATAAGTGGGTTATGG</w:t>
                  </w:r>
                </w:p>
              </w:tc>
            </w:tr>
            <w:tr w:rsidR="003236FB" w:rsidRPr="003236FB" w14:paraId="12D9F999"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88DB701"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SCS253</w:t>
                  </w:r>
                </w:p>
              </w:tc>
              <w:tc>
                <w:tcPr>
                  <w:tcW w:w="3987" w:type="dxa"/>
                  <w:tcBorders>
                    <w:top w:val="nil"/>
                    <w:left w:val="nil"/>
                    <w:bottom w:val="single" w:sz="4" w:space="0" w:color="auto"/>
                    <w:right w:val="single" w:sz="4" w:space="0" w:color="auto"/>
                  </w:tcBorders>
                  <w:shd w:val="clear" w:color="auto" w:fill="auto"/>
                  <w:noWrap/>
                  <w:vAlign w:val="bottom"/>
                  <w:hideMark/>
                </w:tcPr>
                <w:p w14:paraId="5FB25F2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GCTGGTTCCACAAAGCAAA</w:t>
                  </w:r>
                </w:p>
              </w:tc>
              <w:tc>
                <w:tcPr>
                  <w:tcW w:w="3987" w:type="dxa"/>
                  <w:tcBorders>
                    <w:top w:val="nil"/>
                    <w:left w:val="nil"/>
                    <w:bottom w:val="single" w:sz="4" w:space="0" w:color="auto"/>
                    <w:right w:val="single" w:sz="4" w:space="0" w:color="auto"/>
                  </w:tcBorders>
                  <w:shd w:val="clear" w:color="auto" w:fill="auto"/>
                  <w:noWrap/>
                  <w:vAlign w:val="bottom"/>
                  <w:hideMark/>
                </w:tcPr>
                <w:p w14:paraId="58FA3BE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GGCTGGTTCCTTAGATAGGTG</w:t>
                  </w:r>
                </w:p>
              </w:tc>
            </w:tr>
            <w:tr w:rsidR="003236FB" w:rsidRPr="003236FB" w14:paraId="2A0E968F"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4F4917C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WMC27</w:t>
                  </w:r>
                </w:p>
              </w:tc>
              <w:tc>
                <w:tcPr>
                  <w:tcW w:w="3987" w:type="dxa"/>
                  <w:tcBorders>
                    <w:top w:val="nil"/>
                    <w:left w:val="nil"/>
                    <w:bottom w:val="single" w:sz="4" w:space="0" w:color="auto"/>
                    <w:right w:val="single" w:sz="4" w:space="0" w:color="auto"/>
                  </w:tcBorders>
                  <w:shd w:val="clear" w:color="auto" w:fill="auto"/>
                  <w:noWrap/>
                  <w:vAlign w:val="bottom"/>
                  <w:hideMark/>
                </w:tcPr>
                <w:p w14:paraId="42222C2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AATAGAAACAGGTCACCATCCG -3'</w:t>
                  </w:r>
                </w:p>
              </w:tc>
              <w:tc>
                <w:tcPr>
                  <w:tcW w:w="3987" w:type="dxa"/>
                  <w:tcBorders>
                    <w:top w:val="nil"/>
                    <w:left w:val="nil"/>
                    <w:bottom w:val="single" w:sz="4" w:space="0" w:color="auto"/>
                    <w:right w:val="single" w:sz="4" w:space="0" w:color="auto"/>
                  </w:tcBorders>
                  <w:shd w:val="clear" w:color="auto" w:fill="auto"/>
                  <w:noWrap/>
                  <w:vAlign w:val="bottom"/>
                  <w:hideMark/>
                </w:tcPr>
                <w:p w14:paraId="3404752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TAGAGCTGGAGTAGGGCCAAAG-3'</w:t>
                  </w:r>
                </w:p>
              </w:tc>
            </w:tr>
            <w:tr w:rsidR="003236FB" w:rsidRPr="003236FB" w14:paraId="15A626DF"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CB2B36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WMC43</w:t>
                  </w:r>
                </w:p>
              </w:tc>
              <w:tc>
                <w:tcPr>
                  <w:tcW w:w="3987" w:type="dxa"/>
                  <w:tcBorders>
                    <w:top w:val="nil"/>
                    <w:left w:val="nil"/>
                    <w:bottom w:val="single" w:sz="4" w:space="0" w:color="auto"/>
                    <w:right w:val="single" w:sz="4" w:space="0" w:color="auto"/>
                  </w:tcBorders>
                  <w:shd w:val="clear" w:color="auto" w:fill="auto"/>
                  <w:noWrap/>
                  <w:vAlign w:val="bottom"/>
                  <w:hideMark/>
                </w:tcPr>
                <w:p w14:paraId="3E9A67B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TAGCTCAACCACCACCCTACTG -3'</w:t>
                  </w:r>
                </w:p>
              </w:tc>
              <w:tc>
                <w:tcPr>
                  <w:tcW w:w="3987" w:type="dxa"/>
                  <w:tcBorders>
                    <w:top w:val="nil"/>
                    <w:left w:val="nil"/>
                    <w:bottom w:val="single" w:sz="4" w:space="0" w:color="auto"/>
                    <w:right w:val="single" w:sz="4" w:space="0" w:color="auto"/>
                  </w:tcBorders>
                  <w:shd w:val="clear" w:color="auto" w:fill="auto"/>
                  <w:noWrap/>
                  <w:vAlign w:val="bottom"/>
                  <w:hideMark/>
                </w:tcPr>
                <w:p w14:paraId="448AA34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ACTTCAACATCCAAACTGACCG -3'</w:t>
                  </w:r>
                </w:p>
              </w:tc>
            </w:tr>
            <w:tr w:rsidR="003236FB" w:rsidRPr="003236FB" w14:paraId="78A33ED0"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22DF13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SCAR</w:t>
                  </w:r>
                </w:p>
              </w:tc>
              <w:tc>
                <w:tcPr>
                  <w:tcW w:w="3987" w:type="dxa"/>
                  <w:tcBorders>
                    <w:top w:val="nil"/>
                    <w:left w:val="nil"/>
                    <w:bottom w:val="single" w:sz="4" w:space="0" w:color="auto"/>
                    <w:right w:val="single" w:sz="4" w:space="0" w:color="auto"/>
                  </w:tcBorders>
                  <w:shd w:val="clear" w:color="auto" w:fill="auto"/>
                  <w:noWrap/>
                  <w:vAlign w:val="bottom"/>
                  <w:hideMark/>
                </w:tcPr>
                <w:p w14:paraId="578B60E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5'-AAG TAC ATG GTG CCA AAC CTT C-3'</w:t>
                  </w:r>
                </w:p>
              </w:tc>
              <w:tc>
                <w:tcPr>
                  <w:tcW w:w="3987" w:type="dxa"/>
                  <w:tcBorders>
                    <w:top w:val="nil"/>
                    <w:left w:val="nil"/>
                    <w:bottom w:val="single" w:sz="4" w:space="0" w:color="auto"/>
                    <w:right w:val="single" w:sz="4" w:space="0" w:color="auto"/>
                  </w:tcBorders>
                  <w:shd w:val="clear" w:color="auto" w:fill="auto"/>
                  <w:noWrap/>
                  <w:vAlign w:val="bottom"/>
                  <w:hideMark/>
                </w:tcPr>
                <w:p w14:paraId="1912932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5'-GCA GAT ATC ATG GAG GCT CAG A-3'</w:t>
                  </w:r>
                </w:p>
              </w:tc>
            </w:tr>
            <w:tr w:rsidR="003236FB" w:rsidRPr="003236FB" w14:paraId="6C978898"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9ADABF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WMS234</w:t>
                  </w:r>
                </w:p>
              </w:tc>
              <w:tc>
                <w:tcPr>
                  <w:tcW w:w="3987" w:type="dxa"/>
                  <w:tcBorders>
                    <w:top w:val="nil"/>
                    <w:left w:val="nil"/>
                    <w:bottom w:val="single" w:sz="4" w:space="0" w:color="auto"/>
                    <w:right w:val="single" w:sz="4" w:space="0" w:color="auto"/>
                  </w:tcBorders>
                  <w:shd w:val="clear" w:color="auto" w:fill="auto"/>
                  <w:noWrap/>
                  <w:vAlign w:val="bottom"/>
                  <w:hideMark/>
                </w:tcPr>
                <w:p w14:paraId="06AC27F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5'-GAG TCC TGA TGT GAA GCT GTT G-3'</w:t>
                  </w:r>
                </w:p>
              </w:tc>
              <w:tc>
                <w:tcPr>
                  <w:tcW w:w="3987" w:type="dxa"/>
                  <w:tcBorders>
                    <w:top w:val="nil"/>
                    <w:left w:val="nil"/>
                    <w:bottom w:val="single" w:sz="4" w:space="0" w:color="auto"/>
                    <w:right w:val="single" w:sz="4" w:space="0" w:color="auto"/>
                  </w:tcBorders>
                  <w:shd w:val="clear" w:color="auto" w:fill="auto"/>
                  <w:noWrap/>
                  <w:vAlign w:val="bottom"/>
                  <w:hideMark/>
                </w:tcPr>
                <w:p w14:paraId="1586B9E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5'-CTC ATT GGG GTG TGT ACG TG-3'</w:t>
                  </w:r>
                </w:p>
              </w:tc>
            </w:tr>
            <w:tr w:rsidR="003236FB" w:rsidRPr="003236FB" w14:paraId="077DBBB8"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C6024B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WMS443</w:t>
                  </w:r>
                </w:p>
              </w:tc>
              <w:tc>
                <w:tcPr>
                  <w:tcW w:w="3987" w:type="dxa"/>
                  <w:tcBorders>
                    <w:top w:val="nil"/>
                    <w:left w:val="nil"/>
                    <w:bottom w:val="single" w:sz="4" w:space="0" w:color="auto"/>
                    <w:right w:val="single" w:sz="4" w:space="0" w:color="auto"/>
                  </w:tcBorders>
                  <w:shd w:val="clear" w:color="auto" w:fill="auto"/>
                  <w:noWrap/>
                  <w:vAlign w:val="bottom"/>
                  <w:hideMark/>
                </w:tcPr>
                <w:p w14:paraId="5F6D066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5'-GGG TCT TCA TCC GGA ACT CT-3'</w:t>
                  </w:r>
                </w:p>
              </w:tc>
              <w:tc>
                <w:tcPr>
                  <w:tcW w:w="3987" w:type="dxa"/>
                  <w:tcBorders>
                    <w:top w:val="nil"/>
                    <w:left w:val="nil"/>
                    <w:bottom w:val="single" w:sz="4" w:space="0" w:color="auto"/>
                    <w:right w:val="single" w:sz="4" w:space="0" w:color="auto"/>
                  </w:tcBorders>
                  <w:shd w:val="clear" w:color="auto" w:fill="auto"/>
                  <w:noWrap/>
                  <w:vAlign w:val="bottom"/>
                  <w:hideMark/>
                </w:tcPr>
                <w:p w14:paraId="749B5E4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5'-CCA TGA TTT ATAAATTCCACC-3'</w:t>
                  </w:r>
                </w:p>
              </w:tc>
            </w:tr>
            <w:tr w:rsidR="003236FB" w:rsidRPr="003236FB" w14:paraId="24011D77"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7D972C2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Xgwm18</w:t>
                  </w:r>
                </w:p>
              </w:tc>
              <w:tc>
                <w:tcPr>
                  <w:tcW w:w="3987" w:type="dxa"/>
                  <w:tcBorders>
                    <w:top w:val="nil"/>
                    <w:left w:val="nil"/>
                    <w:bottom w:val="single" w:sz="4" w:space="0" w:color="auto"/>
                    <w:right w:val="single" w:sz="4" w:space="0" w:color="auto"/>
                  </w:tcBorders>
                  <w:shd w:val="clear" w:color="auto" w:fill="auto"/>
                  <w:noWrap/>
                  <w:vAlign w:val="bottom"/>
                  <w:hideMark/>
                </w:tcPr>
                <w:p w14:paraId="2B86AC3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5'-GGTTGCTGAAGAACCTTATTTAGG-3'</w:t>
                  </w:r>
                </w:p>
              </w:tc>
              <w:tc>
                <w:tcPr>
                  <w:tcW w:w="3987" w:type="dxa"/>
                  <w:tcBorders>
                    <w:top w:val="nil"/>
                    <w:left w:val="nil"/>
                    <w:bottom w:val="single" w:sz="4" w:space="0" w:color="auto"/>
                    <w:right w:val="single" w:sz="4" w:space="0" w:color="auto"/>
                  </w:tcBorders>
                  <w:shd w:val="clear" w:color="auto" w:fill="auto"/>
                  <w:noWrap/>
                  <w:vAlign w:val="bottom"/>
                  <w:hideMark/>
                </w:tcPr>
                <w:p w14:paraId="688A7D9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5'-TGGCGCCATGATTGCATTATCTTC-3'</w:t>
                  </w:r>
                </w:p>
              </w:tc>
            </w:tr>
            <w:tr w:rsidR="003236FB" w:rsidRPr="003236FB" w14:paraId="56537283"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9D431A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Xgwm95</w:t>
                  </w:r>
                </w:p>
              </w:tc>
              <w:tc>
                <w:tcPr>
                  <w:tcW w:w="3987" w:type="dxa"/>
                  <w:tcBorders>
                    <w:top w:val="nil"/>
                    <w:left w:val="nil"/>
                    <w:bottom w:val="single" w:sz="4" w:space="0" w:color="auto"/>
                    <w:right w:val="single" w:sz="4" w:space="0" w:color="auto"/>
                  </w:tcBorders>
                  <w:shd w:val="clear" w:color="auto" w:fill="auto"/>
                  <w:noWrap/>
                  <w:vAlign w:val="bottom"/>
                  <w:hideMark/>
                </w:tcPr>
                <w:p w14:paraId="3C80A755"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GATCAAACACACACCCCTCC</w:t>
                  </w:r>
                </w:p>
              </w:tc>
              <w:tc>
                <w:tcPr>
                  <w:tcW w:w="3987" w:type="dxa"/>
                  <w:tcBorders>
                    <w:top w:val="nil"/>
                    <w:left w:val="nil"/>
                    <w:bottom w:val="single" w:sz="4" w:space="0" w:color="auto"/>
                    <w:right w:val="single" w:sz="4" w:space="0" w:color="auto"/>
                  </w:tcBorders>
                  <w:shd w:val="clear" w:color="auto" w:fill="auto"/>
                  <w:noWrap/>
                  <w:vAlign w:val="bottom"/>
                  <w:hideMark/>
                </w:tcPr>
                <w:p w14:paraId="2EA04A69"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AATGCAAAGTGAAAAACCCG</w:t>
                  </w:r>
                </w:p>
              </w:tc>
            </w:tr>
            <w:tr w:rsidR="003236FB" w:rsidRPr="003236FB" w14:paraId="69623D7E"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A5CF9A9"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Xgwm294</w:t>
                  </w:r>
                </w:p>
              </w:tc>
              <w:tc>
                <w:tcPr>
                  <w:tcW w:w="3987" w:type="dxa"/>
                  <w:tcBorders>
                    <w:top w:val="nil"/>
                    <w:left w:val="nil"/>
                    <w:bottom w:val="single" w:sz="4" w:space="0" w:color="auto"/>
                    <w:right w:val="single" w:sz="4" w:space="0" w:color="auto"/>
                  </w:tcBorders>
                  <w:shd w:val="clear" w:color="auto" w:fill="auto"/>
                  <w:noWrap/>
                  <w:vAlign w:val="bottom"/>
                  <w:hideMark/>
                </w:tcPr>
                <w:p w14:paraId="3BE29BB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GGATTGGAGTTAAGAGAGAACCG</w:t>
                  </w:r>
                </w:p>
              </w:tc>
              <w:tc>
                <w:tcPr>
                  <w:tcW w:w="3987" w:type="dxa"/>
                  <w:tcBorders>
                    <w:top w:val="nil"/>
                    <w:left w:val="nil"/>
                    <w:bottom w:val="single" w:sz="4" w:space="0" w:color="auto"/>
                    <w:right w:val="single" w:sz="4" w:space="0" w:color="auto"/>
                  </w:tcBorders>
                  <w:shd w:val="clear" w:color="auto" w:fill="auto"/>
                  <w:noWrap/>
                  <w:vAlign w:val="bottom"/>
                  <w:hideMark/>
                </w:tcPr>
                <w:p w14:paraId="7F7C94B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GCAGAGTGATCAATGCCAGA</w:t>
                  </w:r>
                </w:p>
              </w:tc>
            </w:tr>
            <w:tr w:rsidR="003236FB" w:rsidRPr="003236FB" w14:paraId="7482B2E3"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78DE054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Xgwm186</w:t>
                  </w:r>
                </w:p>
              </w:tc>
              <w:tc>
                <w:tcPr>
                  <w:tcW w:w="3987" w:type="dxa"/>
                  <w:tcBorders>
                    <w:top w:val="nil"/>
                    <w:left w:val="nil"/>
                    <w:bottom w:val="single" w:sz="4" w:space="0" w:color="auto"/>
                    <w:right w:val="single" w:sz="4" w:space="0" w:color="auto"/>
                  </w:tcBorders>
                  <w:shd w:val="clear" w:color="auto" w:fill="auto"/>
                  <w:noWrap/>
                  <w:vAlign w:val="bottom"/>
                  <w:hideMark/>
                </w:tcPr>
                <w:p w14:paraId="787D7451"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GCAGAGCCTGGTTCAAAAAG</w:t>
                  </w:r>
                </w:p>
              </w:tc>
              <w:tc>
                <w:tcPr>
                  <w:tcW w:w="3987" w:type="dxa"/>
                  <w:tcBorders>
                    <w:top w:val="nil"/>
                    <w:left w:val="nil"/>
                    <w:bottom w:val="single" w:sz="4" w:space="0" w:color="auto"/>
                    <w:right w:val="single" w:sz="4" w:space="0" w:color="auto"/>
                  </w:tcBorders>
                  <w:shd w:val="clear" w:color="auto" w:fill="auto"/>
                  <w:noWrap/>
                  <w:vAlign w:val="bottom"/>
                  <w:hideMark/>
                </w:tcPr>
                <w:p w14:paraId="7FE44D9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CGCCTCTAGCGAGAGCTATG</w:t>
                  </w:r>
                </w:p>
              </w:tc>
            </w:tr>
            <w:tr w:rsidR="003236FB" w:rsidRPr="003236FB" w14:paraId="10E2FB09" w14:textId="77777777" w:rsidTr="003236FB">
              <w:trPr>
                <w:trHeight w:val="288"/>
              </w:trPr>
              <w:tc>
                <w:tcPr>
                  <w:tcW w:w="2159" w:type="dxa"/>
                  <w:tcBorders>
                    <w:top w:val="nil"/>
                    <w:left w:val="single" w:sz="4" w:space="0" w:color="auto"/>
                    <w:bottom w:val="nil"/>
                    <w:right w:val="single" w:sz="4" w:space="0" w:color="auto"/>
                  </w:tcBorders>
                  <w:shd w:val="clear" w:color="auto" w:fill="auto"/>
                  <w:noWrap/>
                  <w:vAlign w:val="bottom"/>
                  <w:hideMark/>
                </w:tcPr>
                <w:p w14:paraId="55159E7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Xgwm293</w:t>
                  </w:r>
                </w:p>
              </w:tc>
              <w:tc>
                <w:tcPr>
                  <w:tcW w:w="3987" w:type="dxa"/>
                  <w:tcBorders>
                    <w:top w:val="nil"/>
                    <w:left w:val="nil"/>
                    <w:bottom w:val="nil"/>
                    <w:right w:val="single" w:sz="4" w:space="0" w:color="auto"/>
                  </w:tcBorders>
                  <w:shd w:val="clear" w:color="auto" w:fill="auto"/>
                  <w:noWrap/>
                  <w:vAlign w:val="bottom"/>
                  <w:hideMark/>
                </w:tcPr>
                <w:p w14:paraId="396DC3C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TACTGGTTCACATTGGTGCG</w:t>
                  </w:r>
                </w:p>
              </w:tc>
              <w:tc>
                <w:tcPr>
                  <w:tcW w:w="3987" w:type="dxa"/>
                  <w:tcBorders>
                    <w:top w:val="nil"/>
                    <w:left w:val="nil"/>
                    <w:bottom w:val="single" w:sz="4" w:space="0" w:color="auto"/>
                    <w:right w:val="single" w:sz="4" w:space="0" w:color="auto"/>
                  </w:tcBorders>
                  <w:shd w:val="clear" w:color="auto" w:fill="auto"/>
                  <w:noWrap/>
                  <w:vAlign w:val="bottom"/>
                  <w:hideMark/>
                </w:tcPr>
                <w:p w14:paraId="42FD77A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TCGCCATCACTCGTTCAAG</w:t>
                  </w:r>
                </w:p>
              </w:tc>
            </w:tr>
            <w:tr w:rsidR="003236FB" w:rsidRPr="003236FB" w14:paraId="63FBFF11" w14:textId="77777777" w:rsidTr="003236FB">
              <w:trPr>
                <w:trHeight w:val="288"/>
              </w:trPr>
              <w:tc>
                <w:tcPr>
                  <w:tcW w:w="21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54DC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Wmc83</w:t>
                  </w:r>
                </w:p>
              </w:tc>
              <w:tc>
                <w:tcPr>
                  <w:tcW w:w="3987" w:type="dxa"/>
                  <w:tcBorders>
                    <w:top w:val="single" w:sz="4" w:space="0" w:color="auto"/>
                    <w:left w:val="nil"/>
                    <w:bottom w:val="single" w:sz="4" w:space="0" w:color="auto"/>
                    <w:right w:val="single" w:sz="4" w:space="0" w:color="auto"/>
                  </w:tcBorders>
                  <w:shd w:val="clear" w:color="auto" w:fill="auto"/>
                  <w:noWrap/>
                  <w:vAlign w:val="bottom"/>
                  <w:hideMark/>
                </w:tcPr>
                <w:p w14:paraId="2246A0E5" w14:textId="5130E54B"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TGGAGGAAACACAATGGATGCC</w:t>
                  </w:r>
                </w:p>
              </w:tc>
              <w:tc>
                <w:tcPr>
                  <w:tcW w:w="3987" w:type="dxa"/>
                  <w:tcBorders>
                    <w:top w:val="nil"/>
                    <w:left w:val="nil"/>
                    <w:bottom w:val="single" w:sz="4" w:space="0" w:color="auto"/>
                    <w:right w:val="single" w:sz="4" w:space="0" w:color="auto"/>
                  </w:tcBorders>
                  <w:shd w:val="clear" w:color="auto" w:fill="auto"/>
                  <w:noWrap/>
                  <w:vAlign w:val="bottom"/>
                  <w:hideMark/>
                </w:tcPr>
                <w:p w14:paraId="0A972891" w14:textId="39F162B1"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GAGTATCGCCGACGAAAGGGAA</w:t>
                  </w:r>
                </w:p>
              </w:tc>
            </w:tr>
            <w:tr w:rsidR="003236FB" w:rsidRPr="003236FB" w14:paraId="36361273"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575187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Wmc479</w:t>
                  </w:r>
                </w:p>
              </w:tc>
              <w:tc>
                <w:tcPr>
                  <w:tcW w:w="3987" w:type="dxa"/>
                  <w:tcBorders>
                    <w:top w:val="nil"/>
                    <w:left w:val="nil"/>
                    <w:bottom w:val="single" w:sz="4" w:space="0" w:color="auto"/>
                    <w:right w:val="single" w:sz="4" w:space="0" w:color="auto"/>
                  </w:tcBorders>
                  <w:shd w:val="clear" w:color="auto" w:fill="auto"/>
                  <w:noWrap/>
                  <w:vAlign w:val="bottom"/>
                  <w:hideMark/>
                </w:tcPr>
                <w:p w14:paraId="0837D57D" w14:textId="1FBA08B2"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GACCTAAGCCCAGTGTCATCAG</w:t>
                  </w:r>
                </w:p>
              </w:tc>
              <w:tc>
                <w:tcPr>
                  <w:tcW w:w="3987" w:type="dxa"/>
                  <w:tcBorders>
                    <w:top w:val="nil"/>
                    <w:left w:val="nil"/>
                    <w:bottom w:val="single" w:sz="4" w:space="0" w:color="auto"/>
                    <w:right w:val="single" w:sz="4" w:space="0" w:color="auto"/>
                  </w:tcBorders>
                  <w:shd w:val="clear" w:color="auto" w:fill="auto"/>
                  <w:noWrap/>
                  <w:vAlign w:val="bottom"/>
                  <w:hideMark/>
                </w:tcPr>
                <w:p w14:paraId="6105CA7D" w14:textId="0C9ABC18"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AGACTCTTGGCTTTGGATACGG</w:t>
                  </w:r>
                </w:p>
              </w:tc>
            </w:tr>
            <w:tr w:rsidR="003236FB" w:rsidRPr="003236FB" w14:paraId="06EF4CE6"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36E94FA"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Wmc488</w:t>
                  </w:r>
                </w:p>
              </w:tc>
              <w:tc>
                <w:tcPr>
                  <w:tcW w:w="3987" w:type="dxa"/>
                  <w:tcBorders>
                    <w:top w:val="nil"/>
                    <w:left w:val="nil"/>
                    <w:bottom w:val="single" w:sz="4" w:space="0" w:color="auto"/>
                    <w:right w:val="single" w:sz="4" w:space="0" w:color="auto"/>
                  </w:tcBorders>
                  <w:shd w:val="clear" w:color="auto" w:fill="auto"/>
                  <w:noWrap/>
                  <w:vAlign w:val="bottom"/>
                  <w:hideMark/>
                </w:tcPr>
                <w:p w14:paraId="5456146F" w14:textId="42B6BAA5"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AAAGCACAACCAGTTATGCCAC</w:t>
                  </w:r>
                </w:p>
              </w:tc>
              <w:tc>
                <w:tcPr>
                  <w:tcW w:w="3987" w:type="dxa"/>
                  <w:tcBorders>
                    <w:top w:val="nil"/>
                    <w:left w:val="nil"/>
                    <w:bottom w:val="single" w:sz="4" w:space="0" w:color="auto"/>
                    <w:right w:val="single" w:sz="4" w:space="0" w:color="auto"/>
                  </w:tcBorders>
                  <w:shd w:val="clear" w:color="auto" w:fill="auto"/>
                  <w:noWrap/>
                  <w:vAlign w:val="bottom"/>
                  <w:hideMark/>
                </w:tcPr>
                <w:p w14:paraId="055AC975" w14:textId="1A9B3943"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GAACCATAGTCACATATCACGAGG</w:t>
                  </w:r>
                </w:p>
              </w:tc>
            </w:tr>
            <w:tr w:rsidR="003236FB" w:rsidRPr="003236FB" w14:paraId="4F931C49"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565BA4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Wmc525</w:t>
                  </w:r>
                </w:p>
              </w:tc>
              <w:tc>
                <w:tcPr>
                  <w:tcW w:w="3987" w:type="dxa"/>
                  <w:tcBorders>
                    <w:top w:val="nil"/>
                    <w:left w:val="nil"/>
                    <w:bottom w:val="single" w:sz="4" w:space="0" w:color="auto"/>
                    <w:right w:val="single" w:sz="4" w:space="0" w:color="auto"/>
                  </w:tcBorders>
                  <w:shd w:val="clear" w:color="auto" w:fill="auto"/>
                  <w:noWrap/>
                  <w:vAlign w:val="bottom"/>
                  <w:hideMark/>
                </w:tcPr>
                <w:p w14:paraId="4AA8A590" w14:textId="5803FB7E"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GTTTGACGTGTTTGCTGCTTAC</w:t>
                  </w:r>
                </w:p>
              </w:tc>
              <w:tc>
                <w:tcPr>
                  <w:tcW w:w="3987" w:type="dxa"/>
                  <w:tcBorders>
                    <w:top w:val="nil"/>
                    <w:left w:val="nil"/>
                    <w:bottom w:val="single" w:sz="4" w:space="0" w:color="auto"/>
                    <w:right w:val="single" w:sz="4" w:space="0" w:color="auto"/>
                  </w:tcBorders>
                  <w:shd w:val="clear" w:color="auto" w:fill="auto"/>
                  <w:noWrap/>
                  <w:vAlign w:val="bottom"/>
                  <w:hideMark/>
                </w:tcPr>
                <w:p w14:paraId="42E468BE" w14:textId="7B919E11"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CTACGGATAATGATTGCTGGCT</w:t>
                  </w:r>
                </w:p>
              </w:tc>
            </w:tr>
            <w:tr w:rsidR="003236FB" w:rsidRPr="003236FB" w14:paraId="474C2436"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9B0FF8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Wmc790</w:t>
                  </w:r>
                </w:p>
              </w:tc>
              <w:tc>
                <w:tcPr>
                  <w:tcW w:w="3987" w:type="dxa"/>
                  <w:tcBorders>
                    <w:top w:val="nil"/>
                    <w:left w:val="nil"/>
                    <w:bottom w:val="single" w:sz="4" w:space="0" w:color="auto"/>
                    <w:right w:val="single" w:sz="4" w:space="0" w:color="auto"/>
                  </w:tcBorders>
                  <w:shd w:val="clear" w:color="auto" w:fill="auto"/>
                  <w:noWrap/>
                  <w:vAlign w:val="bottom"/>
                  <w:hideMark/>
                </w:tcPr>
                <w:p w14:paraId="7646A950" w14:textId="26425379"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AATTAAGATAGACCGTCCATATCATCCA</w:t>
                  </w:r>
                </w:p>
              </w:tc>
              <w:tc>
                <w:tcPr>
                  <w:tcW w:w="3987" w:type="dxa"/>
                  <w:tcBorders>
                    <w:top w:val="nil"/>
                    <w:left w:val="nil"/>
                    <w:bottom w:val="single" w:sz="4" w:space="0" w:color="auto"/>
                    <w:right w:val="single" w:sz="4" w:space="0" w:color="auto"/>
                  </w:tcBorders>
                  <w:shd w:val="clear" w:color="auto" w:fill="auto"/>
                  <w:noWrap/>
                  <w:vAlign w:val="bottom"/>
                  <w:hideMark/>
                </w:tcPr>
                <w:p w14:paraId="0FDA5DC6" w14:textId="787112AC" w:rsidR="003236FB" w:rsidRPr="003236FB" w:rsidRDefault="004F1609"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CGACAACGTACGCGCC</w:t>
                  </w:r>
                </w:p>
              </w:tc>
            </w:tr>
            <w:tr w:rsidR="003236FB" w:rsidRPr="003236FB" w14:paraId="079406F2"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4F15F6B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Barc154</w:t>
                  </w:r>
                </w:p>
              </w:tc>
              <w:tc>
                <w:tcPr>
                  <w:tcW w:w="3987" w:type="dxa"/>
                  <w:tcBorders>
                    <w:top w:val="nil"/>
                    <w:left w:val="nil"/>
                    <w:bottom w:val="single" w:sz="4" w:space="0" w:color="auto"/>
                    <w:right w:val="single" w:sz="4" w:space="0" w:color="auto"/>
                  </w:tcBorders>
                  <w:shd w:val="clear" w:color="auto" w:fill="auto"/>
                  <w:noWrap/>
                  <w:vAlign w:val="bottom"/>
                  <w:hideMark/>
                </w:tcPr>
                <w:p w14:paraId="18A5E4A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GTAATTCCGGTTCCACTTGACATT</w:t>
                  </w:r>
                </w:p>
              </w:tc>
              <w:tc>
                <w:tcPr>
                  <w:tcW w:w="3987" w:type="dxa"/>
                  <w:tcBorders>
                    <w:top w:val="nil"/>
                    <w:left w:val="nil"/>
                    <w:bottom w:val="single" w:sz="4" w:space="0" w:color="auto"/>
                    <w:right w:val="single" w:sz="4" w:space="0" w:color="auto"/>
                  </w:tcBorders>
                  <w:shd w:val="clear" w:color="auto" w:fill="auto"/>
                  <w:noWrap/>
                  <w:vAlign w:val="bottom"/>
                  <w:hideMark/>
                </w:tcPr>
                <w:p w14:paraId="2F41BA4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GGATGGGCAGCTTCAAGGTATGTT</w:t>
                  </w:r>
                </w:p>
              </w:tc>
            </w:tr>
            <w:tr w:rsidR="003236FB" w:rsidRPr="003236FB" w14:paraId="56DDA927"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54DB1A8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Barc172</w:t>
                  </w:r>
                </w:p>
              </w:tc>
              <w:tc>
                <w:tcPr>
                  <w:tcW w:w="3987" w:type="dxa"/>
                  <w:tcBorders>
                    <w:top w:val="nil"/>
                    <w:left w:val="nil"/>
                    <w:bottom w:val="single" w:sz="4" w:space="0" w:color="auto"/>
                    <w:right w:val="single" w:sz="4" w:space="0" w:color="auto"/>
                  </w:tcBorders>
                  <w:shd w:val="clear" w:color="auto" w:fill="auto"/>
                  <w:noWrap/>
                  <w:vAlign w:val="bottom"/>
                  <w:hideMark/>
                </w:tcPr>
                <w:p w14:paraId="749571C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GCGAAATGTGATGGGGTTTATCTA</w:t>
                  </w:r>
                </w:p>
              </w:tc>
              <w:tc>
                <w:tcPr>
                  <w:tcW w:w="3987" w:type="dxa"/>
                  <w:tcBorders>
                    <w:top w:val="nil"/>
                    <w:left w:val="nil"/>
                    <w:bottom w:val="single" w:sz="4" w:space="0" w:color="auto"/>
                    <w:right w:val="single" w:sz="4" w:space="0" w:color="auto"/>
                  </w:tcBorders>
                  <w:shd w:val="clear" w:color="auto" w:fill="auto"/>
                  <w:noWrap/>
                  <w:vAlign w:val="bottom"/>
                  <w:hideMark/>
                </w:tcPr>
                <w:p w14:paraId="2439C23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GCGATTTGATTTAACTTTAGCAGTGAG</w:t>
                  </w:r>
                </w:p>
              </w:tc>
            </w:tr>
            <w:tr w:rsidR="003236FB" w:rsidRPr="003236FB" w14:paraId="229328C3"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10AF14D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Xgwm99</w:t>
                  </w:r>
                </w:p>
              </w:tc>
              <w:tc>
                <w:tcPr>
                  <w:tcW w:w="3987" w:type="dxa"/>
                  <w:tcBorders>
                    <w:top w:val="nil"/>
                    <w:left w:val="nil"/>
                    <w:bottom w:val="single" w:sz="4" w:space="0" w:color="auto"/>
                    <w:right w:val="single" w:sz="4" w:space="0" w:color="auto"/>
                  </w:tcBorders>
                  <w:shd w:val="clear" w:color="auto" w:fill="auto"/>
                  <w:noWrap/>
                  <w:vAlign w:val="bottom"/>
                  <w:hideMark/>
                </w:tcPr>
                <w:p w14:paraId="27BF1D2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5'AAGATGGACGTATGCATCACA3'</w:t>
                  </w:r>
                </w:p>
              </w:tc>
              <w:tc>
                <w:tcPr>
                  <w:tcW w:w="3987" w:type="dxa"/>
                  <w:tcBorders>
                    <w:top w:val="nil"/>
                    <w:left w:val="nil"/>
                    <w:bottom w:val="single" w:sz="4" w:space="0" w:color="auto"/>
                    <w:right w:val="single" w:sz="4" w:space="0" w:color="auto"/>
                  </w:tcBorders>
                  <w:shd w:val="clear" w:color="auto" w:fill="auto"/>
                  <w:noWrap/>
                  <w:vAlign w:val="bottom"/>
                  <w:hideMark/>
                </w:tcPr>
                <w:p w14:paraId="69CE189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GCCATATTTGATGACGCATA 3'</w:t>
                  </w:r>
                </w:p>
              </w:tc>
            </w:tr>
            <w:tr w:rsidR="003236FB" w:rsidRPr="003236FB" w14:paraId="12A02ECE"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28F7FA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Xgwm11</w:t>
                  </w:r>
                </w:p>
              </w:tc>
              <w:tc>
                <w:tcPr>
                  <w:tcW w:w="3987" w:type="dxa"/>
                  <w:tcBorders>
                    <w:top w:val="nil"/>
                    <w:left w:val="nil"/>
                    <w:bottom w:val="single" w:sz="4" w:space="0" w:color="auto"/>
                    <w:right w:val="single" w:sz="4" w:space="0" w:color="auto"/>
                  </w:tcBorders>
                  <w:shd w:val="clear" w:color="auto" w:fill="auto"/>
                  <w:noWrap/>
                  <w:vAlign w:val="bottom"/>
                  <w:hideMark/>
                </w:tcPr>
                <w:p w14:paraId="5620259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GGATAGTCAGACAATTCTTGTG 3’</w:t>
                  </w:r>
                </w:p>
              </w:tc>
              <w:tc>
                <w:tcPr>
                  <w:tcW w:w="3987" w:type="dxa"/>
                  <w:tcBorders>
                    <w:top w:val="nil"/>
                    <w:left w:val="nil"/>
                    <w:bottom w:val="single" w:sz="4" w:space="0" w:color="auto"/>
                    <w:right w:val="single" w:sz="4" w:space="0" w:color="auto"/>
                  </w:tcBorders>
                  <w:shd w:val="clear" w:color="auto" w:fill="auto"/>
                  <w:noWrap/>
                  <w:vAlign w:val="bottom"/>
                  <w:hideMark/>
                </w:tcPr>
                <w:p w14:paraId="2A4E22F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GTGAATTGTGTCTTGTATGCTTCC 3’</w:t>
                  </w:r>
                </w:p>
              </w:tc>
            </w:tr>
            <w:tr w:rsidR="003236FB" w:rsidRPr="003236FB" w14:paraId="2F3AFCB9"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6305CD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Xbarc11</w:t>
                  </w:r>
                </w:p>
              </w:tc>
              <w:tc>
                <w:tcPr>
                  <w:tcW w:w="3987" w:type="dxa"/>
                  <w:tcBorders>
                    <w:top w:val="nil"/>
                    <w:left w:val="nil"/>
                    <w:bottom w:val="single" w:sz="4" w:space="0" w:color="auto"/>
                    <w:right w:val="single" w:sz="4" w:space="0" w:color="auto"/>
                  </w:tcBorders>
                  <w:shd w:val="clear" w:color="auto" w:fill="auto"/>
                  <w:noWrap/>
                  <w:vAlign w:val="bottom"/>
                  <w:hideMark/>
                </w:tcPr>
                <w:p w14:paraId="2866934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GCTCCTCTCACGATCACGCAAAG 3'</w:t>
                  </w:r>
                </w:p>
              </w:tc>
              <w:tc>
                <w:tcPr>
                  <w:tcW w:w="3987" w:type="dxa"/>
                  <w:tcBorders>
                    <w:top w:val="nil"/>
                    <w:left w:val="nil"/>
                    <w:bottom w:val="single" w:sz="4" w:space="0" w:color="auto"/>
                    <w:right w:val="single" w:sz="4" w:space="0" w:color="auto"/>
                  </w:tcBorders>
                  <w:shd w:val="clear" w:color="auto" w:fill="auto"/>
                  <w:noWrap/>
                  <w:vAlign w:val="bottom"/>
                  <w:hideMark/>
                </w:tcPr>
                <w:p w14:paraId="022DB9B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GCGAGTCGATCACACTATGAGCCAATG 3'</w:t>
                  </w:r>
                </w:p>
              </w:tc>
            </w:tr>
            <w:tr w:rsidR="003236FB" w:rsidRPr="003236FB" w14:paraId="6F6EDD54"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4FE0B1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Xgwm165</w:t>
                  </w:r>
                </w:p>
              </w:tc>
              <w:tc>
                <w:tcPr>
                  <w:tcW w:w="3987" w:type="dxa"/>
                  <w:tcBorders>
                    <w:top w:val="nil"/>
                    <w:left w:val="nil"/>
                    <w:bottom w:val="single" w:sz="4" w:space="0" w:color="auto"/>
                    <w:right w:val="single" w:sz="4" w:space="0" w:color="auto"/>
                  </w:tcBorders>
                  <w:shd w:val="clear" w:color="auto" w:fill="auto"/>
                  <w:noWrap/>
                  <w:vAlign w:val="bottom"/>
                  <w:hideMark/>
                </w:tcPr>
                <w:p w14:paraId="20FD5A70"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TGCAGTGGTCAGATGTTTCC 3'</w:t>
                  </w:r>
                </w:p>
              </w:tc>
              <w:tc>
                <w:tcPr>
                  <w:tcW w:w="3987" w:type="dxa"/>
                  <w:tcBorders>
                    <w:top w:val="nil"/>
                    <w:left w:val="nil"/>
                    <w:bottom w:val="single" w:sz="4" w:space="0" w:color="auto"/>
                    <w:right w:val="single" w:sz="4" w:space="0" w:color="auto"/>
                  </w:tcBorders>
                  <w:shd w:val="clear" w:color="auto" w:fill="auto"/>
                  <w:noWrap/>
                  <w:vAlign w:val="bottom"/>
                  <w:hideMark/>
                </w:tcPr>
                <w:p w14:paraId="32833AA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CTTTTCTTTCAGATTGCGCC 3'</w:t>
                  </w:r>
                </w:p>
              </w:tc>
            </w:tr>
            <w:tr w:rsidR="003236FB" w:rsidRPr="003236FB" w14:paraId="3BF62F6A"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B2DE19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Xwmc 78</w:t>
                  </w:r>
                </w:p>
              </w:tc>
              <w:tc>
                <w:tcPr>
                  <w:tcW w:w="3987" w:type="dxa"/>
                  <w:tcBorders>
                    <w:top w:val="nil"/>
                    <w:left w:val="nil"/>
                    <w:bottom w:val="single" w:sz="4" w:space="0" w:color="auto"/>
                    <w:right w:val="single" w:sz="4" w:space="0" w:color="auto"/>
                  </w:tcBorders>
                  <w:shd w:val="clear" w:color="auto" w:fill="auto"/>
                  <w:noWrap/>
                  <w:vAlign w:val="bottom"/>
                  <w:hideMark/>
                </w:tcPr>
                <w:p w14:paraId="7A34444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AGTAAATCCTCCCTTCGGCTTC</w:t>
                  </w:r>
                </w:p>
              </w:tc>
              <w:tc>
                <w:tcPr>
                  <w:tcW w:w="3987" w:type="dxa"/>
                  <w:tcBorders>
                    <w:top w:val="nil"/>
                    <w:left w:val="nil"/>
                    <w:bottom w:val="single" w:sz="4" w:space="0" w:color="auto"/>
                    <w:right w:val="single" w:sz="4" w:space="0" w:color="auto"/>
                  </w:tcBorders>
                  <w:shd w:val="clear" w:color="auto" w:fill="auto"/>
                  <w:noWrap/>
                  <w:vAlign w:val="bottom"/>
                  <w:hideMark/>
                </w:tcPr>
                <w:p w14:paraId="422C639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AGCTTCTTTGCTAGTCCGTTGC</w:t>
                  </w:r>
                </w:p>
              </w:tc>
            </w:tr>
            <w:tr w:rsidR="003236FB" w:rsidRPr="003236FB" w14:paraId="2289C130"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6E85C3E1"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 xml:space="preserve">Xgwm 626 </w:t>
                  </w:r>
                </w:p>
              </w:tc>
              <w:tc>
                <w:tcPr>
                  <w:tcW w:w="3987" w:type="dxa"/>
                  <w:tcBorders>
                    <w:top w:val="nil"/>
                    <w:left w:val="nil"/>
                    <w:bottom w:val="single" w:sz="4" w:space="0" w:color="auto"/>
                    <w:right w:val="single" w:sz="4" w:space="0" w:color="auto"/>
                  </w:tcBorders>
                  <w:shd w:val="clear" w:color="auto" w:fill="auto"/>
                  <w:noWrap/>
                  <w:vAlign w:val="bottom"/>
                  <w:hideMark/>
                </w:tcPr>
                <w:p w14:paraId="1CB88EC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GATCTAAAATGTTATTTTCTCTC</w:t>
                  </w:r>
                </w:p>
              </w:tc>
              <w:tc>
                <w:tcPr>
                  <w:tcW w:w="3987" w:type="dxa"/>
                  <w:tcBorders>
                    <w:top w:val="nil"/>
                    <w:left w:val="nil"/>
                    <w:bottom w:val="single" w:sz="4" w:space="0" w:color="auto"/>
                    <w:right w:val="single" w:sz="4" w:space="0" w:color="auto"/>
                  </w:tcBorders>
                  <w:shd w:val="clear" w:color="auto" w:fill="auto"/>
                  <w:noWrap/>
                  <w:vAlign w:val="bottom"/>
                  <w:hideMark/>
                </w:tcPr>
                <w:p w14:paraId="6F4AC58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TGACTATCAGCTAAACGTGT</w:t>
                  </w:r>
                </w:p>
              </w:tc>
            </w:tr>
            <w:tr w:rsidR="003236FB" w:rsidRPr="003236FB" w14:paraId="0F6E9062" w14:textId="77777777" w:rsidTr="003236FB">
              <w:trPr>
                <w:trHeight w:val="300"/>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19C517C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Xwmc 304</w:t>
                  </w:r>
                </w:p>
              </w:tc>
              <w:tc>
                <w:tcPr>
                  <w:tcW w:w="3987" w:type="dxa"/>
                  <w:tcBorders>
                    <w:top w:val="nil"/>
                    <w:left w:val="nil"/>
                    <w:bottom w:val="single" w:sz="4" w:space="0" w:color="auto"/>
                    <w:right w:val="single" w:sz="4" w:space="0" w:color="auto"/>
                  </w:tcBorders>
                  <w:shd w:val="clear" w:color="auto" w:fill="auto"/>
                  <w:noWrap/>
                  <w:vAlign w:val="bottom"/>
                  <w:hideMark/>
                </w:tcPr>
                <w:p w14:paraId="392E99E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CGATACAAGGAAGACCAGCC</w:t>
                  </w:r>
                </w:p>
              </w:tc>
              <w:tc>
                <w:tcPr>
                  <w:tcW w:w="3987" w:type="dxa"/>
                  <w:tcBorders>
                    <w:top w:val="nil"/>
                    <w:left w:val="nil"/>
                    <w:bottom w:val="single" w:sz="4" w:space="0" w:color="auto"/>
                    <w:right w:val="single" w:sz="4" w:space="0" w:color="auto"/>
                  </w:tcBorders>
                  <w:shd w:val="clear" w:color="auto" w:fill="auto"/>
                  <w:noWrap/>
                  <w:vAlign w:val="bottom"/>
                  <w:hideMark/>
                </w:tcPr>
                <w:p w14:paraId="4BD397A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GGTTCGTCTGGTTCGCAAGT</w:t>
                  </w:r>
                </w:p>
              </w:tc>
            </w:tr>
            <w:tr w:rsidR="003236FB" w:rsidRPr="003236FB" w14:paraId="4F91C926"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1FA5AC7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Xgwm350</w:t>
                  </w:r>
                </w:p>
              </w:tc>
              <w:tc>
                <w:tcPr>
                  <w:tcW w:w="3987" w:type="dxa"/>
                  <w:tcBorders>
                    <w:top w:val="nil"/>
                    <w:left w:val="nil"/>
                    <w:bottom w:val="single" w:sz="4" w:space="0" w:color="auto"/>
                    <w:right w:val="single" w:sz="4" w:space="0" w:color="auto"/>
                  </w:tcBorders>
                  <w:shd w:val="clear" w:color="auto" w:fill="auto"/>
                  <w:noWrap/>
                  <w:vAlign w:val="bottom"/>
                  <w:hideMark/>
                </w:tcPr>
                <w:p w14:paraId="31D6E35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ACCTCATCCACATGTTCTACG</w:t>
                  </w:r>
                </w:p>
              </w:tc>
              <w:tc>
                <w:tcPr>
                  <w:tcW w:w="3987" w:type="dxa"/>
                  <w:tcBorders>
                    <w:top w:val="nil"/>
                    <w:left w:val="nil"/>
                    <w:bottom w:val="single" w:sz="4" w:space="0" w:color="auto"/>
                    <w:right w:val="single" w:sz="4" w:space="0" w:color="auto"/>
                  </w:tcBorders>
                  <w:shd w:val="clear" w:color="auto" w:fill="auto"/>
                  <w:noWrap/>
                  <w:vAlign w:val="bottom"/>
                  <w:hideMark/>
                </w:tcPr>
                <w:p w14:paraId="1BDB853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GCATGGATAGGACGCCC</w:t>
                  </w:r>
                </w:p>
              </w:tc>
            </w:tr>
            <w:tr w:rsidR="003236FB" w:rsidRPr="003236FB" w14:paraId="056798D1"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6DE858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Xwmc603</w:t>
                  </w:r>
                </w:p>
              </w:tc>
              <w:tc>
                <w:tcPr>
                  <w:tcW w:w="3987" w:type="dxa"/>
                  <w:tcBorders>
                    <w:top w:val="nil"/>
                    <w:left w:val="nil"/>
                    <w:bottom w:val="single" w:sz="4" w:space="0" w:color="auto"/>
                    <w:right w:val="single" w:sz="4" w:space="0" w:color="auto"/>
                  </w:tcBorders>
                  <w:shd w:val="clear" w:color="auto" w:fill="auto"/>
                  <w:noWrap/>
                  <w:vAlign w:val="bottom"/>
                  <w:hideMark/>
                </w:tcPr>
                <w:p w14:paraId="41B66EC1"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ACAAACGGTGACAATGCAAGGA</w:t>
                  </w:r>
                </w:p>
              </w:tc>
              <w:tc>
                <w:tcPr>
                  <w:tcW w:w="3987" w:type="dxa"/>
                  <w:tcBorders>
                    <w:top w:val="nil"/>
                    <w:left w:val="nil"/>
                    <w:bottom w:val="single" w:sz="4" w:space="0" w:color="auto"/>
                    <w:right w:val="single" w:sz="4" w:space="0" w:color="auto"/>
                  </w:tcBorders>
                  <w:shd w:val="clear" w:color="auto" w:fill="auto"/>
                  <w:noWrap/>
                  <w:vAlign w:val="bottom"/>
                  <w:hideMark/>
                </w:tcPr>
                <w:p w14:paraId="0EC3B79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CGCCTCTCTCGTAAGCCTCAAC</w:t>
                  </w:r>
                </w:p>
              </w:tc>
            </w:tr>
            <w:tr w:rsidR="003236FB" w:rsidRPr="003236FB" w14:paraId="134ABD11"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725E45CA"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 132</w:t>
                  </w:r>
                </w:p>
              </w:tc>
              <w:tc>
                <w:tcPr>
                  <w:tcW w:w="3987" w:type="dxa"/>
                  <w:tcBorders>
                    <w:top w:val="nil"/>
                    <w:left w:val="nil"/>
                    <w:bottom w:val="single" w:sz="4" w:space="0" w:color="auto"/>
                    <w:right w:val="single" w:sz="4" w:space="0" w:color="auto"/>
                  </w:tcBorders>
                  <w:shd w:val="clear" w:color="auto" w:fill="auto"/>
                  <w:noWrap/>
                  <w:vAlign w:val="bottom"/>
                  <w:hideMark/>
                </w:tcPr>
                <w:p w14:paraId="25A85B9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TACCAAATCGAAACACATCAGG</w:t>
                  </w:r>
                </w:p>
              </w:tc>
              <w:tc>
                <w:tcPr>
                  <w:tcW w:w="3987" w:type="dxa"/>
                  <w:tcBorders>
                    <w:top w:val="nil"/>
                    <w:left w:val="nil"/>
                    <w:bottom w:val="single" w:sz="4" w:space="0" w:color="auto"/>
                    <w:right w:val="single" w:sz="4" w:space="0" w:color="auto"/>
                  </w:tcBorders>
                  <w:shd w:val="clear" w:color="auto" w:fill="auto"/>
                  <w:noWrap/>
                  <w:vAlign w:val="bottom"/>
                  <w:hideMark/>
                </w:tcPr>
                <w:p w14:paraId="46CF21A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CATATCAAGGTCTCCTTCCCC</w:t>
                  </w:r>
                </w:p>
              </w:tc>
            </w:tr>
            <w:tr w:rsidR="003236FB" w:rsidRPr="003236FB" w14:paraId="6AC62D0E"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3543EDE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Xwgm570, - 6A Chr</w:t>
                  </w:r>
                </w:p>
              </w:tc>
              <w:tc>
                <w:tcPr>
                  <w:tcW w:w="3987" w:type="dxa"/>
                  <w:tcBorders>
                    <w:top w:val="nil"/>
                    <w:left w:val="nil"/>
                    <w:bottom w:val="single" w:sz="4" w:space="0" w:color="auto"/>
                    <w:right w:val="single" w:sz="4" w:space="0" w:color="auto"/>
                  </w:tcBorders>
                  <w:shd w:val="clear" w:color="auto" w:fill="auto"/>
                  <w:noWrap/>
                  <w:vAlign w:val="bottom"/>
                  <w:hideMark/>
                </w:tcPr>
                <w:p w14:paraId="0A0A574A"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TCGCCTTTTACAGTCGGC 3′</w:t>
                  </w:r>
                </w:p>
              </w:tc>
              <w:tc>
                <w:tcPr>
                  <w:tcW w:w="3987" w:type="dxa"/>
                  <w:tcBorders>
                    <w:top w:val="nil"/>
                    <w:left w:val="nil"/>
                    <w:bottom w:val="single" w:sz="4" w:space="0" w:color="auto"/>
                    <w:right w:val="single" w:sz="4" w:space="0" w:color="auto"/>
                  </w:tcBorders>
                  <w:shd w:val="clear" w:color="auto" w:fill="auto"/>
                  <w:noWrap/>
                  <w:vAlign w:val="bottom"/>
                  <w:hideMark/>
                </w:tcPr>
                <w:p w14:paraId="49C37757"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ATGGGTAGCTGAGAGCCAAA 3′</w:t>
                  </w:r>
                </w:p>
              </w:tc>
            </w:tr>
            <w:tr w:rsidR="003236FB" w:rsidRPr="003236FB" w14:paraId="345D7E9D"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4FBB53D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Xgwm544- 5B Chr</w:t>
                  </w:r>
                </w:p>
              </w:tc>
              <w:tc>
                <w:tcPr>
                  <w:tcW w:w="3987" w:type="dxa"/>
                  <w:tcBorders>
                    <w:top w:val="nil"/>
                    <w:left w:val="nil"/>
                    <w:bottom w:val="single" w:sz="4" w:space="0" w:color="auto"/>
                    <w:right w:val="single" w:sz="4" w:space="0" w:color="auto"/>
                  </w:tcBorders>
                  <w:shd w:val="clear" w:color="auto" w:fill="auto"/>
                  <w:noWrap/>
                  <w:vAlign w:val="bottom"/>
                  <w:hideMark/>
                </w:tcPr>
                <w:p w14:paraId="608D472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TAGAATTCTTTATGGGGTCTGC 3′</w:t>
                  </w:r>
                </w:p>
              </w:tc>
              <w:tc>
                <w:tcPr>
                  <w:tcW w:w="3987" w:type="dxa"/>
                  <w:tcBorders>
                    <w:top w:val="nil"/>
                    <w:left w:val="nil"/>
                    <w:bottom w:val="single" w:sz="4" w:space="0" w:color="auto"/>
                    <w:right w:val="single" w:sz="4" w:space="0" w:color="auto"/>
                  </w:tcBorders>
                  <w:shd w:val="clear" w:color="auto" w:fill="auto"/>
                  <w:noWrap/>
                  <w:vAlign w:val="bottom"/>
                  <w:hideMark/>
                </w:tcPr>
                <w:p w14:paraId="26EEDB3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AGGATTCCAATCCTTCAAAATT 3′</w:t>
                  </w:r>
                </w:p>
              </w:tc>
            </w:tr>
            <w:tr w:rsidR="003236FB" w:rsidRPr="003236FB" w14:paraId="2BCDFBDA"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1CF2382"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Xgwm437- 7D Chr</w:t>
                  </w:r>
                </w:p>
              </w:tc>
              <w:tc>
                <w:tcPr>
                  <w:tcW w:w="3987" w:type="dxa"/>
                  <w:tcBorders>
                    <w:top w:val="nil"/>
                    <w:left w:val="nil"/>
                    <w:bottom w:val="single" w:sz="4" w:space="0" w:color="auto"/>
                    <w:right w:val="single" w:sz="4" w:space="0" w:color="auto"/>
                  </w:tcBorders>
                  <w:shd w:val="clear" w:color="auto" w:fill="auto"/>
                  <w:noWrap/>
                  <w:vAlign w:val="bottom"/>
                  <w:hideMark/>
                </w:tcPr>
                <w:p w14:paraId="0291D6D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GATCAAGACTTTTGTATCTCTC 3′</w:t>
                  </w:r>
                </w:p>
              </w:tc>
              <w:tc>
                <w:tcPr>
                  <w:tcW w:w="3987" w:type="dxa"/>
                  <w:tcBorders>
                    <w:top w:val="nil"/>
                    <w:left w:val="nil"/>
                    <w:bottom w:val="single" w:sz="4" w:space="0" w:color="auto"/>
                    <w:right w:val="single" w:sz="4" w:space="0" w:color="auto"/>
                  </w:tcBorders>
                  <w:shd w:val="clear" w:color="auto" w:fill="auto"/>
                  <w:noWrap/>
                  <w:vAlign w:val="bottom"/>
                  <w:hideMark/>
                </w:tcPr>
                <w:p w14:paraId="2FECD5A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GATGTCCAACAGTTAGCTTA 3′</w:t>
                  </w:r>
                </w:p>
              </w:tc>
            </w:tr>
            <w:tr w:rsidR="003236FB" w:rsidRPr="003236FB" w14:paraId="1506021A"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18439A43"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csLV34-7DS (150 bp)</w:t>
                  </w:r>
                </w:p>
              </w:tc>
              <w:tc>
                <w:tcPr>
                  <w:tcW w:w="3987" w:type="dxa"/>
                  <w:tcBorders>
                    <w:top w:val="nil"/>
                    <w:left w:val="nil"/>
                    <w:bottom w:val="single" w:sz="4" w:space="0" w:color="auto"/>
                    <w:right w:val="single" w:sz="4" w:space="0" w:color="auto"/>
                  </w:tcBorders>
                  <w:shd w:val="clear" w:color="auto" w:fill="auto"/>
                  <w:noWrap/>
                  <w:vAlign w:val="bottom"/>
                  <w:hideMark/>
                </w:tcPr>
                <w:p w14:paraId="7481BB6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GTTGGTTAA GACTGG TGATGG-3’</w:t>
                  </w:r>
                </w:p>
              </w:tc>
              <w:tc>
                <w:tcPr>
                  <w:tcW w:w="3987" w:type="dxa"/>
                  <w:tcBorders>
                    <w:top w:val="nil"/>
                    <w:left w:val="nil"/>
                    <w:bottom w:val="single" w:sz="4" w:space="0" w:color="auto"/>
                    <w:right w:val="single" w:sz="4" w:space="0" w:color="auto"/>
                  </w:tcBorders>
                  <w:shd w:val="clear" w:color="auto" w:fill="auto"/>
                  <w:noWrap/>
                  <w:vAlign w:val="bottom"/>
                  <w:hideMark/>
                </w:tcPr>
                <w:p w14:paraId="3000428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5’-TGCTTGCTATTGCTGAATAGT-3’</w:t>
                  </w:r>
                </w:p>
              </w:tc>
            </w:tr>
            <w:tr w:rsidR="003236FB" w:rsidRPr="003236FB" w14:paraId="5B1D32F7"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28B61F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Xgwm570-150 bp-6A Chr</w:t>
                  </w:r>
                </w:p>
              </w:tc>
              <w:tc>
                <w:tcPr>
                  <w:tcW w:w="3987" w:type="dxa"/>
                  <w:tcBorders>
                    <w:top w:val="nil"/>
                    <w:left w:val="nil"/>
                    <w:bottom w:val="single" w:sz="4" w:space="0" w:color="auto"/>
                    <w:right w:val="single" w:sz="4" w:space="0" w:color="auto"/>
                  </w:tcBorders>
                  <w:shd w:val="clear" w:color="auto" w:fill="auto"/>
                  <w:noWrap/>
                  <w:vAlign w:val="bottom"/>
                  <w:hideMark/>
                </w:tcPr>
                <w:p w14:paraId="583ABF69"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TCGCCTTTTACAGTCGGC 3′</w:t>
                  </w:r>
                </w:p>
              </w:tc>
              <w:tc>
                <w:tcPr>
                  <w:tcW w:w="3987" w:type="dxa"/>
                  <w:tcBorders>
                    <w:top w:val="nil"/>
                    <w:left w:val="nil"/>
                    <w:bottom w:val="single" w:sz="4" w:space="0" w:color="auto"/>
                    <w:right w:val="single" w:sz="4" w:space="0" w:color="auto"/>
                  </w:tcBorders>
                  <w:shd w:val="clear" w:color="auto" w:fill="auto"/>
                  <w:noWrap/>
                  <w:vAlign w:val="bottom"/>
                  <w:hideMark/>
                </w:tcPr>
                <w:p w14:paraId="60CE0831"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ATGGGTAGCTGAGAGCCAAA 3′</w:t>
                  </w:r>
                </w:p>
              </w:tc>
            </w:tr>
            <w:tr w:rsidR="003236FB" w:rsidRPr="003236FB" w14:paraId="5F43944F"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0A390E8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WMS159-192 bp</w:t>
                  </w:r>
                </w:p>
              </w:tc>
              <w:tc>
                <w:tcPr>
                  <w:tcW w:w="3987" w:type="dxa"/>
                  <w:tcBorders>
                    <w:top w:val="nil"/>
                    <w:left w:val="nil"/>
                    <w:bottom w:val="single" w:sz="4" w:space="0" w:color="auto"/>
                    <w:right w:val="single" w:sz="4" w:space="0" w:color="auto"/>
                  </w:tcBorders>
                  <w:shd w:val="clear" w:color="auto" w:fill="auto"/>
                  <w:noWrap/>
                  <w:vAlign w:val="bottom"/>
                  <w:hideMark/>
                </w:tcPr>
                <w:p w14:paraId="49EF91A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́-GGGCCAACACTGGAACAC-3 ́</w:t>
                  </w:r>
                </w:p>
              </w:tc>
              <w:tc>
                <w:tcPr>
                  <w:tcW w:w="3987" w:type="dxa"/>
                  <w:tcBorders>
                    <w:top w:val="nil"/>
                    <w:left w:val="nil"/>
                    <w:bottom w:val="single" w:sz="4" w:space="0" w:color="auto"/>
                    <w:right w:val="single" w:sz="4" w:space="0" w:color="auto"/>
                  </w:tcBorders>
                  <w:shd w:val="clear" w:color="auto" w:fill="auto"/>
                  <w:noWrap/>
                  <w:vAlign w:val="bottom"/>
                  <w:hideMark/>
                </w:tcPr>
                <w:p w14:paraId="06B4C05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́-GCAGAAGCTTGTTGGTAGGC-3 ́</w:t>
                  </w:r>
                </w:p>
              </w:tc>
            </w:tr>
            <w:tr w:rsidR="003236FB" w:rsidRPr="003236FB" w14:paraId="39A5AC3B"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3E9D783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Xgwm382</w:t>
                  </w:r>
                </w:p>
              </w:tc>
              <w:tc>
                <w:tcPr>
                  <w:tcW w:w="3987" w:type="dxa"/>
                  <w:tcBorders>
                    <w:top w:val="nil"/>
                    <w:left w:val="nil"/>
                    <w:bottom w:val="single" w:sz="4" w:space="0" w:color="auto"/>
                    <w:right w:val="single" w:sz="4" w:space="0" w:color="auto"/>
                  </w:tcBorders>
                  <w:shd w:val="clear" w:color="auto" w:fill="auto"/>
                  <w:noWrap/>
                  <w:vAlign w:val="bottom"/>
                  <w:hideMark/>
                </w:tcPr>
                <w:p w14:paraId="3A197D78"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5’-AA CA CGGATTTCATCGAG-3’</w:t>
                  </w:r>
                </w:p>
              </w:tc>
              <w:tc>
                <w:tcPr>
                  <w:tcW w:w="3987" w:type="dxa"/>
                  <w:tcBorders>
                    <w:top w:val="nil"/>
                    <w:left w:val="nil"/>
                    <w:bottom w:val="single" w:sz="4" w:space="0" w:color="auto"/>
                    <w:right w:val="single" w:sz="4" w:space="0" w:color="auto"/>
                  </w:tcBorders>
                  <w:shd w:val="clear" w:color="auto" w:fill="auto"/>
                  <w:noWrap/>
                  <w:vAlign w:val="bottom"/>
                  <w:hideMark/>
                </w:tcPr>
                <w:p w14:paraId="7EEF33D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5’-TCCGCTGTTGTTCTGATCTC-3’</w:t>
                  </w:r>
                </w:p>
              </w:tc>
            </w:tr>
            <w:tr w:rsidR="003236FB" w:rsidRPr="003236FB" w14:paraId="541DBC29"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23CD3285"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STS</w:t>
                  </w:r>
                </w:p>
              </w:tc>
              <w:tc>
                <w:tcPr>
                  <w:tcW w:w="3987" w:type="dxa"/>
                  <w:tcBorders>
                    <w:top w:val="nil"/>
                    <w:left w:val="nil"/>
                    <w:bottom w:val="single" w:sz="4" w:space="0" w:color="auto"/>
                    <w:right w:val="single" w:sz="4" w:space="0" w:color="auto"/>
                  </w:tcBorders>
                  <w:shd w:val="clear" w:color="auto" w:fill="auto"/>
                  <w:noWrap/>
                  <w:vAlign w:val="bottom"/>
                  <w:hideMark/>
                </w:tcPr>
                <w:p w14:paraId="1217DF0D"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5’-CTCATTCTTGTTTTACTTCCTTCAGT-3’</w:t>
                  </w:r>
                </w:p>
              </w:tc>
              <w:tc>
                <w:tcPr>
                  <w:tcW w:w="3987" w:type="dxa"/>
                  <w:tcBorders>
                    <w:top w:val="nil"/>
                    <w:left w:val="nil"/>
                    <w:bottom w:val="single" w:sz="4" w:space="0" w:color="auto"/>
                    <w:right w:val="single" w:sz="4" w:space="0" w:color="auto"/>
                  </w:tcBorders>
                  <w:shd w:val="clear" w:color="auto" w:fill="auto"/>
                  <w:noWrap/>
                  <w:vAlign w:val="bottom"/>
                  <w:hideMark/>
                </w:tcPr>
                <w:p w14:paraId="38D4BB2F"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5’-GTCTCGTCTTCAGCATCCTATACA-3’</w:t>
                  </w:r>
                </w:p>
              </w:tc>
            </w:tr>
            <w:tr w:rsidR="003236FB" w:rsidRPr="003236FB" w14:paraId="7A06C6C3"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13C852AE"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STS</w:t>
                  </w:r>
                </w:p>
              </w:tc>
              <w:tc>
                <w:tcPr>
                  <w:tcW w:w="3987" w:type="dxa"/>
                  <w:tcBorders>
                    <w:top w:val="nil"/>
                    <w:left w:val="nil"/>
                    <w:bottom w:val="single" w:sz="4" w:space="0" w:color="auto"/>
                    <w:right w:val="single" w:sz="4" w:space="0" w:color="auto"/>
                  </w:tcBorders>
                  <w:shd w:val="clear" w:color="auto" w:fill="auto"/>
                  <w:noWrap/>
                  <w:vAlign w:val="bottom"/>
                  <w:hideMark/>
                </w:tcPr>
                <w:p w14:paraId="07189244"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5’-TCCAGTGACCCCATCTGCTCATAC-3’</w:t>
                  </w:r>
                </w:p>
              </w:tc>
              <w:tc>
                <w:tcPr>
                  <w:tcW w:w="3987" w:type="dxa"/>
                  <w:tcBorders>
                    <w:top w:val="nil"/>
                    <w:left w:val="nil"/>
                    <w:bottom w:val="single" w:sz="4" w:space="0" w:color="auto"/>
                    <w:right w:val="single" w:sz="4" w:space="0" w:color="auto"/>
                  </w:tcBorders>
                  <w:shd w:val="clear" w:color="auto" w:fill="auto"/>
                  <w:noWrap/>
                  <w:vAlign w:val="bottom"/>
                  <w:hideMark/>
                </w:tcPr>
                <w:p w14:paraId="54AFDEE4"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5’-TCTCAGCGTTCCTTGTGATTCC-3’</w:t>
                  </w:r>
                </w:p>
              </w:tc>
            </w:tr>
            <w:tr w:rsidR="003236FB" w:rsidRPr="003236FB" w14:paraId="45353670" w14:textId="77777777" w:rsidTr="003236FB">
              <w:trPr>
                <w:trHeight w:val="288"/>
              </w:trPr>
              <w:tc>
                <w:tcPr>
                  <w:tcW w:w="2159" w:type="dxa"/>
                  <w:tcBorders>
                    <w:top w:val="nil"/>
                    <w:left w:val="single" w:sz="4" w:space="0" w:color="auto"/>
                    <w:bottom w:val="single" w:sz="4" w:space="0" w:color="auto"/>
                    <w:right w:val="single" w:sz="4" w:space="0" w:color="auto"/>
                  </w:tcBorders>
                  <w:shd w:val="clear" w:color="auto" w:fill="auto"/>
                  <w:noWrap/>
                  <w:vAlign w:val="bottom"/>
                  <w:hideMark/>
                </w:tcPr>
                <w:p w14:paraId="7104234B"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BJ261635 EST-SSR</w:t>
                  </w:r>
                </w:p>
              </w:tc>
              <w:tc>
                <w:tcPr>
                  <w:tcW w:w="3987" w:type="dxa"/>
                  <w:tcBorders>
                    <w:top w:val="nil"/>
                    <w:left w:val="nil"/>
                    <w:bottom w:val="single" w:sz="4" w:space="0" w:color="auto"/>
                    <w:right w:val="single" w:sz="4" w:space="0" w:color="auto"/>
                  </w:tcBorders>
                  <w:shd w:val="clear" w:color="auto" w:fill="auto"/>
                  <w:noWrap/>
                  <w:vAlign w:val="bottom"/>
                  <w:hideMark/>
                </w:tcPr>
                <w:p w14:paraId="46CAE936"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TAGCCTGGTACCATTCTGCC-3’</w:t>
                  </w:r>
                </w:p>
              </w:tc>
              <w:tc>
                <w:tcPr>
                  <w:tcW w:w="3987" w:type="dxa"/>
                  <w:tcBorders>
                    <w:top w:val="nil"/>
                    <w:left w:val="nil"/>
                    <w:bottom w:val="single" w:sz="4" w:space="0" w:color="auto"/>
                    <w:right w:val="single" w:sz="4" w:space="0" w:color="auto"/>
                  </w:tcBorders>
                  <w:shd w:val="clear" w:color="auto" w:fill="auto"/>
                  <w:noWrap/>
                  <w:vAlign w:val="bottom"/>
                  <w:hideMark/>
                </w:tcPr>
                <w:p w14:paraId="716184EC" w14:textId="77777777" w:rsidR="003236FB" w:rsidRPr="003236FB" w:rsidRDefault="003236FB" w:rsidP="000D6947">
                  <w:pPr>
                    <w:framePr w:hSpace="141" w:wrap="around" w:hAnchor="margin" w:y="-930"/>
                    <w:widowControl/>
                    <w:autoSpaceDE/>
                    <w:autoSpaceDN/>
                    <w:rPr>
                      <w:rFonts w:ascii="Calibri" w:eastAsia="Times New Roman" w:hAnsi="Calibri" w:cs="Calibri"/>
                      <w:color w:val="000000"/>
                      <w:lang w:eastAsia="tr-TR"/>
                    </w:rPr>
                  </w:pPr>
                  <w:r w:rsidRPr="003236FB">
                    <w:rPr>
                      <w:rFonts w:ascii="Calibri" w:eastAsia="Times New Roman" w:hAnsi="Calibri" w:cs="Calibri"/>
                      <w:color w:val="000000"/>
                      <w:lang w:eastAsia="tr-TR"/>
                    </w:rPr>
                    <w:t>5’- CATTACACCAGAAGGCCTAG-3’</w:t>
                  </w:r>
                </w:p>
              </w:tc>
            </w:tr>
          </w:tbl>
          <w:p w14:paraId="10A149B8" w14:textId="77777777" w:rsidR="00A831B9" w:rsidRDefault="00A831B9" w:rsidP="003236FB">
            <w:pPr>
              <w:keepNext/>
              <w:spacing w:line="360" w:lineRule="auto"/>
              <w:jc w:val="both"/>
            </w:pPr>
          </w:p>
          <w:p w14:paraId="410B837C" w14:textId="28370C5A" w:rsidR="009C3718" w:rsidRDefault="009C3718" w:rsidP="003236FB">
            <w:pPr>
              <w:keepNext/>
              <w:spacing w:line="360" w:lineRule="auto"/>
              <w:jc w:val="both"/>
            </w:pPr>
            <w:r>
              <w:rPr>
                <w:noProof/>
              </w:rPr>
              <w:lastRenderedPageBreak/>
              <w:drawing>
                <wp:inline distT="0" distB="0" distL="0" distR="0" wp14:anchorId="62E1AF16" wp14:editId="0706C965">
                  <wp:extent cx="6419850" cy="2889250"/>
                  <wp:effectExtent l="0" t="0" r="0" b="6350"/>
                  <wp:docPr id="202707167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19850" cy="2889250"/>
                          </a:xfrm>
                          <a:prstGeom prst="rect">
                            <a:avLst/>
                          </a:prstGeom>
                          <a:noFill/>
                          <a:ln>
                            <a:noFill/>
                          </a:ln>
                        </pic:spPr>
                      </pic:pic>
                    </a:graphicData>
                  </a:graphic>
                </wp:inline>
              </w:drawing>
            </w:r>
          </w:p>
          <w:p w14:paraId="1EA7311D" w14:textId="6A983D78" w:rsidR="003236FB" w:rsidRDefault="003236FB" w:rsidP="003236FB">
            <w:pPr>
              <w:keepNext/>
              <w:spacing w:line="360" w:lineRule="auto"/>
              <w:jc w:val="both"/>
            </w:pPr>
            <w:r>
              <w:rPr>
                <w:noProof/>
              </w:rPr>
              <w:drawing>
                <wp:inline distT="0" distB="0" distL="0" distR="0" wp14:anchorId="42F15B63" wp14:editId="0C08EE61">
                  <wp:extent cx="6419850" cy="2889250"/>
                  <wp:effectExtent l="0" t="0" r="0" b="6350"/>
                  <wp:docPr id="2441227"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9850" cy="2889250"/>
                          </a:xfrm>
                          <a:prstGeom prst="rect">
                            <a:avLst/>
                          </a:prstGeom>
                          <a:noFill/>
                          <a:ln>
                            <a:noFill/>
                          </a:ln>
                        </pic:spPr>
                      </pic:pic>
                    </a:graphicData>
                  </a:graphic>
                </wp:inline>
              </w:drawing>
            </w:r>
            <w:r>
              <w:rPr>
                <w:noProof/>
              </w:rPr>
              <w:drawing>
                <wp:inline distT="0" distB="0" distL="0" distR="0" wp14:anchorId="404BAB8C" wp14:editId="283172AC">
                  <wp:extent cx="6419850" cy="2889250"/>
                  <wp:effectExtent l="0" t="0" r="0" b="6350"/>
                  <wp:docPr id="1637079595"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9850" cy="2889250"/>
                          </a:xfrm>
                          <a:prstGeom prst="rect">
                            <a:avLst/>
                          </a:prstGeom>
                          <a:noFill/>
                          <a:ln>
                            <a:noFill/>
                          </a:ln>
                        </pic:spPr>
                      </pic:pic>
                    </a:graphicData>
                  </a:graphic>
                </wp:inline>
              </w:drawing>
            </w:r>
          </w:p>
          <w:p w14:paraId="14B0803D" w14:textId="3F01D863" w:rsidR="003236FB" w:rsidRPr="000A253A" w:rsidRDefault="003236FB" w:rsidP="004F1609">
            <w:pPr>
              <w:pStyle w:val="Caption"/>
              <w:jc w:val="center"/>
              <w:rPr>
                <w:bCs/>
                <w:i w:val="0"/>
                <w:iCs w:val="0"/>
                <w:color w:val="auto"/>
                <w:sz w:val="22"/>
                <w:szCs w:val="22"/>
              </w:rPr>
            </w:pPr>
            <w:r w:rsidRPr="009C3718">
              <w:rPr>
                <w:b/>
                <w:bCs/>
                <w:i w:val="0"/>
                <w:iCs w:val="0"/>
                <w:color w:val="auto"/>
                <w:sz w:val="22"/>
                <w:szCs w:val="22"/>
              </w:rPr>
              <w:lastRenderedPageBreak/>
              <w:t xml:space="preserve">Şekil </w:t>
            </w:r>
            <w:r w:rsidRPr="009C3718">
              <w:rPr>
                <w:b/>
                <w:bCs/>
                <w:i w:val="0"/>
                <w:iCs w:val="0"/>
                <w:color w:val="auto"/>
                <w:sz w:val="22"/>
                <w:szCs w:val="22"/>
              </w:rPr>
              <w:fldChar w:fldCharType="begin"/>
            </w:r>
            <w:r w:rsidRPr="009C3718">
              <w:rPr>
                <w:b/>
                <w:bCs/>
                <w:i w:val="0"/>
                <w:iCs w:val="0"/>
                <w:color w:val="auto"/>
                <w:sz w:val="22"/>
                <w:szCs w:val="22"/>
              </w:rPr>
              <w:instrText xml:space="preserve"> SEQ Şekil \* ARABIC </w:instrText>
            </w:r>
            <w:r w:rsidRPr="009C3718">
              <w:rPr>
                <w:b/>
                <w:bCs/>
                <w:i w:val="0"/>
                <w:iCs w:val="0"/>
                <w:color w:val="auto"/>
                <w:sz w:val="22"/>
                <w:szCs w:val="22"/>
              </w:rPr>
              <w:fldChar w:fldCharType="separate"/>
            </w:r>
            <w:r w:rsidR="00A831B9" w:rsidRPr="009C3718">
              <w:rPr>
                <w:b/>
                <w:bCs/>
                <w:i w:val="0"/>
                <w:iCs w:val="0"/>
                <w:noProof/>
                <w:color w:val="auto"/>
                <w:sz w:val="22"/>
                <w:szCs w:val="22"/>
              </w:rPr>
              <w:t>11</w:t>
            </w:r>
            <w:r w:rsidRPr="009C3718">
              <w:rPr>
                <w:b/>
                <w:bCs/>
                <w:i w:val="0"/>
                <w:iCs w:val="0"/>
                <w:color w:val="auto"/>
                <w:sz w:val="22"/>
                <w:szCs w:val="22"/>
              </w:rPr>
              <w:fldChar w:fldCharType="end"/>
            </w:r>
            <w:r w:rsidR="009C3718" w:rsidRPr="009C3718">
              <w:rPr>
                <w:b/>
                <w:bCs/>
                <w:i w:val="0"/>
                <w:iCs w:val="0"/>
                <w:color w:val="auto"/>
                <w:sz w:val="22"/>
                <w:szCs w:val="22"/>
              </w:rPr>
              <w:t>.</w:t>
            </w:r>
            <w:r w:rsidRPr="000A253A">
              <w:rPr>
                <w:i w:val="0"/>
                <w:iCs w:val="0"/>
                <w:color w:val="auto"/>
                <w:sz w:val="22"/>
                <w:szCs w:val="22"/>
              </w:rPr>
              <w:t xml:space="preserve"> Sentezlenmiş primerler</w:t>
            </w:r>
          </w:p>
          <w:p w14:paraId="75E23E39" w14:textId="439163B4" w:rsidR="0025349E" w:rsidRDefault="00D6328D" w:rsidP="00016705">
            <w:pPr>
              <w:spacing w:line="360" w:lineRule="auto"/>
              <w:jc w:val="both"/>
              <w:rPr>
                <w:noProof/>
              </w:rPr>
            </w:pPr>
            <w:r w:rsidRPr="00D6328D">
              <w:rPr>
                <w:b/>
                <w:noProof/>
              </w:rPr>
              <w:drawing>
                <wp:inline distT="0" distB="0" distL="0" distR="0" wp14:anchorId="717E93FC" wp14:editId="1D8EE7DB">
                  <wp:extent cx="6406382" cy="3713689"/>
                  <wp:effectExtent l="0" t="0" r="0" b="0"/>
                  <wp:docPr id="11139256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5679" name=""/>
                          <pic:cNvPicPr/>
                        </pic:nvPicPr>
                        <pic:blipFill rotWithShape="1">
                          <a:blip r:embed="rId24"/>
                          <a:srcRect t="6006"/>
                          <a:stretch/>
                        </pic:blipFill>
                        <pic:spPr bwMode="auto">
                          <a:xfrm>
                            <a:off x="0" y="0"/>
                            <a:ext cx="6412313" cy="3717127"/>
                          </a:xfrm>
                          <a:prstGeom prst="rect">
                            <a:avLst/>
                          </a:prstGeom>
                          <a:ln>
                            <a:noFill/>
                          </a:ln>
                          <a:extLst>
                            <a:ext uri="{53640926-AAD7-44D8-BBD7-CCE9431645EC}">
                              <a14:shadowObscured xmlns:a14="http://schemas.microsoft.com/office/drawing/2010/main"/>
                            </a:ext>
                          </a:extLst>
                        </pic:spPr>
                      </pic:pic>
                    </a:graphicData>
                  </a:graphic>
                </wp:inline>
              </w:drawing>
            </w:r>
            <w:r w:rsidR="006253B7">
              <w:rPr>
                <w:noProof/>
              </w:rPr>
              <w:t xml:space="preserve"> </w:t>
            </w:r>
            <w:r w:rsidR="006253B7" w:rsidRPr="006253B7">
              <w:rPr>
                <w:b/>
                <w:noProof/>
              </w:rPr>
              <w:drawing>
                <wp:inline distT="0" distB="0" distL="0" distR="0" wp14:anchorId="69B4FA5A" wp14:editId="5EF539B1">
                  <wp:extent cx="6407150" cy="3919855"/>
                  <wp:effectExtent l="0" t="0" r="0" b="4445"/>
                  <wp:docPr id="4072671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7169" name=""/>
                          <pic:cNvPicPr/>
                        </pic:nvPicPr>
                        <pic:blipFill>
                          <a:blip r:embed="rId25"/>
                          <a:stretch>
                            <a:fillRect/>
                          </a:stretch>
                        </pic:blipFill>
                        <pic:spPr>
                          <a:xfrm>
                            <a:off x="0" y="0"/>
                            <a:ext cx="6407150" cy="3919855"/>
                          </a:xfrm>
                          <a:prstGeom prst="rect">
                            <a:avLst/>
                          </a:prstGeom>
                        </pic:spPr>
                      </pic:pic>
                    </a:graphicData>
                  </a:graphic>
                </wp:inline>
              </w:drawing>
            </w:r>
            <w:r w:rsidR="006253B7" w:rsidRPr="006253B7">
              <w:rPr>
                <w:noProof/>
              </w:rPr>
              <w:lastRenderedPageBreak/>
              <w:drawing>
                <wp:inline distT="0" distB="0" distL="0" distR="0" wp14:anchorId="34B5A650" wp14:editId="37BA1E37">
                  <wp:extent cx="6407150" cy="2511425"/>
                  <wp:effectExtent l="0" t="0" r="0" b="3175"/>
                  <wp:docPr id="12637575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57509" name=""/>
                          <pic:cNvPicPr/>
                        </pic:nvPicPr>
                        <pic:blipFill>
                          <a:blip r:embed="rId26"/>
                          <a:stretch>
                            <a:fillRect/>
                          </a:stretch>
                        </pic:blipFill>
                        <pic:spPr>
                          <a:xfrm>
                            <a:off x="0" y="0"/>
                            <a:ext cx="6407150" cy="2511425"/>
                          </a:xfrm>
                          <a:prstGeom prst="rect">
                            <a:avLst/>
                          </a:prstGeom>
                        </pic:spPr>
                      </pic:pic>
                    </a:graphicData>
                  </a:graphic>
                </wp:inline>
              </w:drawing>
            </w:r>
            <w:r w:rsidR="006253B7">
              <w:rPr>
                <w:noProof/>
              </w:rPr>
              <w:t xml:space="preserve"> </w:t>
            </w:r>
            <w:r w:rsidR="006253B7" w:rsidRPr="006253B7">
              <w:rPr>
                <w:noProof/>
              </w:rPr>
              <w:drawing>
                <wp:inline distT="0" distB="0" distL="0" distR="0" wp14:anchorId="5059B05F" wp14:editId="1BCFFFAF">
                  <wp:extent cx="6407150" cy="2490470"/>
                  <wp:effectExtent l="0" t="0" r="0" b="5080"/>
                  <wp:docPr id="15391010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01006" name=""/>
                          <pic:cNvPicPr/>
                        </pic:nvPicPr>
                        <pic:blipFill>
                          <a:blip r:embed="rId27"/>
                          <a:stretch>
                            <a:fillRect/>
                          </a:stretch>
                        </pic:blipFill>
                        <pic:spPr>
                          <a:xfrm>
                            <a:off x="0" y="0"/>
                            <a:ext cx="6407150" cy="2490470"/>
                          </a:xfrm>
                          <a:prstGeom prst="rect">
                            <a:avLst/>
                          </a:prstGeom>
                        </pic:spPr>
                      </pic:pic>
                    </a:graphicData>
                  </a:graphic>
                </wp:inline>
              </w:drawing>
            </w:r>
            <w:r w:rsidR="006253B7">
              <w:rPr>
                <w:noProof/>
              </w:rPr>
              <w:t xml:space="preserve"> </w:t>
            </w:r>
            <w:r w:rsidR="006253B7" w:rsidRPr="006253B7">
              <w:rPr>
                <w:noProof/>
              </w:rPr>
              <w:drawing>
                <wp:inline distT="0" distB="0" distL="0" distR="0" wp14:anchorId="626AC84F" wp14:editId="35936234">
                  <wp:extent cx="5563376" cy="3277057"/>
                  <wp:effectExtent l="0" t="0" r="0" b="0"/>
                  <wp:docPr id="4238396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39622" name=""/>
                          <pic:cNvPicPr/>
                        </pic:nvPicPr>
                        <pic:blipFill>
                          <a:blip r:embed="rId28"/>
                          <a:stretch>
                            <a:fillRect/>
                          </a:stretch>
                        </pic:blipFill>
                        <pic:spPr>
                          <a:xfrm>
                            <a:off x="0" y="0"/>
                            <a:ext cx="5563376" cy="3277057"/>
                          </a:xfrm>
                          <a:prstGeom prst="rect">
                            <a:avLst/>
                          </a:prstGeom>
                        </pic:spPr>
                      </pic:pic>
                    </a:graphicData>
                  </a:graphic>
                </wp:inline>
              </w:drawing>
            </w:r>
          </w:p>
          <w:p w14:paraId="1A6C309B" w14:textId="7AB3937F" w:rsidR="006253B7" w:rsidRPr="007E400A" w:rsidRDefault="006253B7" w:rsidP="00016705">
            <w:pPr>
              <w:spacing w:line="360" w:lineRule="auto"/>
              <w:jc w:val="both"/>
              <w:rPr>
                <w:b/>
              </w:rPr>
            </w:pPr>
            <w:r>
              <w:rPr>
                <w:b/>
              </w:rPr>
              <w:t xml:space="preserve">Şekil 13. Farklı </w:t>
            </w:r>
            <w:r w:rsidR="009B22EF">
              <w:rPr>
                <w:b/>
              </w:rPr>
              <w:t xml:space="preserve">Primer Setlerinin </w:t>
            </w:r>
            <w:r>
              <w:rPr>
                <w:b/>
              </w:rPr>
              <w:t>PCR Sonrasında Agaroz Jel Elektroforezi Görüntüleri</w:t>
            </w:r>
          </w:p>
          <w:p w14:paraId="7F5EB52C" w14:textId="50F0617F" w:rsidR="006A7A9A" w:rsidRPr="007E400A" w:rsidRDefault="0025349E" w:rsidP="006A7A9A">
            <w:pPr>
              <w:spacing w:line="360" w:lineRule="auto"/>
              <w:jc w:val="both"/>
              <w:rPr>
                <w:bCs/>
              </w:rPr>
            </w:pPr>
            <w:r w:rsidRPr="00435CB5">
              <w:rPr>
                <w:b/>
                <w:rPrChange w:id="56" w:author="Hayat TOPÇU" w:date="2025-02-24T12:02:00Z">
                  <w:rPr>
                    <w:bCs/>
                  </w:rPr>
                </w:rPrChange>
              </w:rPr>
              <w:t>3.5</w:t>
            </w:r>
            <w:r w:rsidRPr="007E400A">
              <w:rPr>
                <w:bCs/>
              </w:rPr>
              <w:t xml:space="preserve"> numaralı iş paketi alt kırınımına takvime uygun olarak 2.rapor döneminde başlan</w:t>
            </w:r>
            <w:r w:rsidR="006A7A9A">
              <w:rPr>
                <w:bCs/>
              </w:rPr>
              <w:t>mış</w:t>
            </w:r>
            <w:r w:rsidRPr="007E400A">
              <w:rPr>
                <w:bCs/>
              </w:rPr>
              <w:t>tır.</w:t>
            </w:r>
            <w:r w:rsidR="006A7A9A" w:rsidRPr="007E400A">
              <w:rPr>
                <w:bCs/>
              </w:rPr>
              <w:t xml:space="preserve"> Bu </w:t>
            </w:r>
            <w:r w:rsidR="006A7A9A">
              <w:rPr>
                <w:bCs/>
              </w:rPr>
              <w:lastRenderedPageBreak/>
              <w:t>dönemde</w:t>
            </w:r>
            <w:r w:rsidR="006A7A9A" w:rsidRPr="007E400A">
              <w:rPr>
                <w:bCs/>
              </w:rPr>
              <w:t xml:space="preserve"> şu çalışmalar gerçekleştirilmiştir:</w:t>
            </w:r>
          </w:p>
          <w:p w14:paraId="0ED44D84" w14:textId="77777777" w:rsidR="0025349E" w:rsidRDefault="0025349E" w:rsidP="00016705">
            <w:pPr>
              <w:spacing w:line="360" w:lineRule="auto"/>
              <w:jc w:val="both"/>
              <w:rPr>
                <w:b/>
              </w:rPr>
            </w:pPr>
          </w:p>
          <w:p w14:paraId="37D73C17" w14:textId="77777777" w:rsidR="009C3718" w:rsidRDefault="009C3718" w:rsidP="00016705">
            <w:pPr>
              <w:spacing w:line="360" w:lineRule="auto"/>
              <w:jc w:val="both"/>
              <w:rPr>
                <w:ins w:id="57" w:author="Ubeyde Acar" w:date="2025-02-27T13:55:00Z" w16du:dateUtc="2025-02-27T10:55:00Z"/>
                <w:bCs/>
              </w:rPr>
            </w:pPr>
            <w:r w:rsidRPr="009C3718">
              <w:rPr>
                <w:bCs/>
                <w:highlight w:val="yellow"/>
              </w:rPr>
              <w:t>BURAYA SAMEDİN YAZDIKLARI GELECEK</w:t>
            </w:r>
          </w:p>
          <w:p w14:paraId="3107A4CB" w14:textId="77777777" w:rsidR="00BB2246" w:rsidRDefault="00BB2246" w:rsidP="00016705">
            <w:pPr>
              <w:spacing w:line="360" w:lineRule="auto"/>
              <w:jc w:val="both"/>
              <w:rPr>
                <w:ins w:id="58" w:author="Ubeyde Acar" w:date="2025-02-27T13:55:00Z" w16du:dateUtc="2025-02-27T10:55:00Z"/>
                <w:bCs/>
              </w:rPr>
            </w:pPr>
          </w:p>
          <w:p w14:paraId="35D93ABA" w14:textId="77777777" w:rsidR="00BB2246" w:rsidRDefault="00BB2246" w:rsidP="00016705">
            <w:pPr>
              <w:spacing w:line="360" w:lineRule="auto"/>
              <w:jc w:val="both"/>
              <w:rPr>
                <w:ins w:id="59" w:author="Ubeyde Acar" w:date="2025-02-27T13:55:00Z" w16du:dateUtc="2025-02-27T10:55:00Z"/>
                <w:bCs/>
              </w:rPr>
            </w:pPr>
          </w:p>
          <w:p w14:paraId="28A8FCE2" w14:textId="2EB3EA35" w:rsidR="00BB2246" w:rsidRDefault="00BB2246" w:rsidP="00016705">
            <w:pPr>
              <w:spacing w:line="360" w:lineRule="auto"/>
              <w:jc w:val="both"/>
              <w:rPr>
                <w:ins w:id="60" w:author="Ubeyde Acar" w:date="2025-02-27T12:51:00Z" w16du:dateUtc="2025-02-27T09:51:00Z"/>
                <w:bCs/>
              </w:rPr>
            </w:pPr>
            <w:ins w:id="61" w:author="Ubeyde Acar" w:date="2025-02-27T13:55:00Z" w16du:dateUtc="2025-02-27T10:55:00Z">
              <w:r>
                <w:rPr>
                  <w:bCs/>
                </w:rPr>
                <w:t>Ubeyde:</w:t>
              </w:r>
            </w:ins>
          </w:p>
          <w:p w14:paraId="4677E24D" w14:textId="77777777" w:rsidR="005A29EE" w:rsidRDefault="005A29EE" w:rsidP="00016705">
            <w:pPr>
              <w:spacing w:line="360" w:lineRule="auto"/>
              <w:jc w:val="both"/>
              <w:rPr>
                <w:ins w:id="62" w:author="Ubeyde Acar" w:date="2025-02-27T12:52:00Z" w16du:dateUtc="2025-02-27T09:52:00Z"/>
                <w:bCs/>
              </w:rPr>
            </w:pPr>
          </w:p>
          <w:p w14:paraId="4A6B9D71" w14:textId="1FD2CBAB" w:rsidR="004A4428" w:rsidRDefault="00D76BC3" w:rsidP="004A4428">
            <w:pPr>
              <w:spacing w:line="360" w:lineRule="auto"/>
              <w:jc w:val="both"/>
              <w:rPr>
                <w:ins w:id="63" w:author="Ubeyde Acar" w:date="2025-03-04T18:31:00Z" w16du:dateUtc="2025-03-04T15:31:00Z"/>
                <w:bCs/>
                <w:lang w:val="en-US"/>
              </w:rPr>
            </w:pPr>
            <w:ins w:id="64" w:author="Ubeyde Acar" w:date="2025-02-27T13:36:00Z" w16du:dateUtc="2025-02-27T10:36:00Z">
              <w:r>
                <w:rPr>
                  <w:bCs/>
                </w:rPr>
                <w:t>Derin öğrenme modellerinin oluşturulmasınd</w:t>
              </w:r>
            </w:ins>
            <w:ins w:id="65" w:author="Ubeyde Acar" w:date="2025-02-27T13:39:00Z" w16du:dateUtc="2025-02-27T10:39:00Z">
              <w:r>
                <w:rPr>
                  <w:bCs/>
                </w:rPr>
                <w:t>a modelin sahip olacağı parametre kombinasyon uzayının büyüklüğü sebebiyl</w:t>
              </w:r>
            </w:ins>
            <w:ins w:id="66" w:author="Ubeyde Acar" w:date="2025-02-27T13:40:00Z" w16du:dateUtc="2025-02-27T10:40:00Z">
              <w:r>
                <w:rPr>
                  <w:bCs/>
                </w:rPr>
                <w:t>e bu tür genomik seleksiyo</w:t>
              </w:r>
            </w:ins>
            <w:ins w:id="67" w:author="Ubeyde Acar" w:date="2025-03-04T17:48:00Z" w16du:dateUtc="2025-03-04T14:48:00Z">
              <w:r w:rsidR="00834E52">
                <w:rPr>
                  <w:bCs/>
                </w:rPr>
                <w:t xml:space="preserve">n - </w:t>
              </w:r>
            </w:ins>
            <w:ins w:id="68" w:author="Ubeyde Acar" w:date="2025-02-27T13:42:00Z" w16du:dateUtc="2025-02-27T10:42:00Z">
              <w:r w:rsidR="008C58E6">
                <w:rPr>
                  <w:bCs/>
                </w:rPr>
                <w:t>fenotip</w:t>
              </w:r>
            </w:ins>
            <w:ins w:id="69" w:author="Ubeyde Acar" w:date="2025-02-27T13:48:00Z" w16du:dateUtc="2025-02-27T10:48:00Z">
              <w:r w:rsidR="008C58E6">
                <w:rPr>
                  <w:bCs/>
                </w:rPr>
                <w:t xml:space="preserve"> regresyonu</w:t>
              </w:r>
            </w:ins>
            <w:ins w:id="70" w:author="Ubeyde Acar" w:date="2025-03-04T17:55:00Z" w16du:dateUtc="2025-03-04T14:55:00Z">
              <w:r w:rsidR="00834E52">
                <w:rPr>
                  <w:bCs/>
                </w:rPr>
                <w:t xml:space="preserve"> çalışmaları</w:t>
              </w:r>
            </w:ins>
            <w:ins w:id="71" w:author="Ubeyde Acar" w:date="2025-02-27T13:42:00Z" w16du:dateUtc="2025-02-27T10:42:00Z">
              <w:r w:rsidR="008C58E6">
                <w:rPr>
                  <w:bCs/>
                </w:rPr>
                <w:t xml:space="preserve"> için özelleşmiş </w:t>
              </w:r>
            </w:ins>
            <w:ins w:id="72" w:author="Ubeyde Acar" w:date="2025-02-27T13:35:00Z" w16du:dateUtc="2025-02-27T10:35:00Z">
              <w:r>
                <w:rPr>
                  <w:bCs/>
                </w:rPr>
                <w:t>hem 1D-evrişimsel</w:t>
              </w:r>
            </w:ins>
            <w:ins w:id="73" w:author="Ubeyde Acar" w:date="2025-02-27T13:49:00Z" w16du:dateUtc="2025-02-27T10:49:00Z">
              <w:r w:rsidR="008C58E6">
                <w:rPr>
                  <w:bCs/>
                </w:rPr>
                <w:t xml:space="preserve"> (konvolüsyonel)</w:t>
              </w:r>
            </w:ins>
            <w:ins w:id="74" w:author="Ubeyde Acar" w:date="2025-02-27T13:35:00Z" w16du:dateUtc="2025-02-27T10:35:00Z">
              <w:r>
                <w:rPr>
                  <w:bCs/>
                </w:rPr>
                <w:t xml:space="preserve"> sinir ağları</w:t>
              </w:r>
            </w:ins>
            <w:ins w:id="75" w:author="Ubeyde Acar" w:date="2025-02-27T13:43:00Z" w16du:dateUtc="2025-02-27T10:43:00Z">
              <w:r w:rsidR="008C58E6">
                <w:rPr>
                  <w:bCs/>
                </w:rPr>
                <w:t xml:space="preserve"> (1D-CNN)</w:t>
              </w:r>
            </w:ins>
            <w:ins w:id="76" w:author="Ubeyde Acar" w:date="2025-02-27T13:35:00Z" w16du:dateUtc="2025-02-27T10:35:00Z">
              <w:r>
                <w:rPr>
                  <w:bCs/>
                </w:rPr>
                <w:t xml:space="preserve"> ve ileri beslemeli sinir ağları</w:t>
              </w:r>
            </w:ins>
            <w:ins w:id="77" w:author="Ubeyde Acar" w:date="2025-02-27T13:43:00Z" w16du:dateUtc="2025-02-27T10:43:00Z">
              <w:r w:rsidR="008C58E6">
                <w:rPr>
                  <w:bCs/>
                </w:rPr>
                <w:t xml:space="preserve"> (FFN)</w:t>
              </w:r>
            </w:ins>
            <w:ins w:id="78" w:author="Ubeyde Acar" w:date="2025-02-27T13:35:00Z" w16du:dateUtc="2025-02-27T10:35:00Z">
              <w:r>
                <w:rPr>
                  <w:bCs/>
                </w:rPr>
                <w:t xml:space="preserve"> için</w:t>
              </w:r>
            </w:ins>
            <w:ins w:id="79" w:author="Ubeyde Acar" w:date="2025-03-04T18:20:00Z" w16du:dateUtc="2025-03-04T15:20:00Z">
              <w:r w:rsidR="00474779">
                <w:rPr>
                  <w:bCs/>
                </w:rPr>
                <w:t xml:space="preserve">  </w:t>
              </w:r>
              <w:r w:rsidR="00474779">
                <w:rPr>
                  <w:bCs/>
                </w:rPr>
                <w:t xml:space="preserve">grid search metodyla </w:t>
              </w:r>
            </w:ins>
            <w:ins w:id="80" w:author="Ubeyde Acar" w:date="2025-02-27T13:35:00Z" w16du:dateUtc="2025-02-27T10:35:00Z">
              <w:r>
                <w:rPr>
                  <w:bCs/>
                </w:rPr>
                <w:t xml:space="preserve"> </w:t>
              </w:r>
            </w:ins>
            <w:ins w:id="81" w:author="Ubeyde Acar" w:date="2025-02-27T13:41:00Z" w16du:dateUtc="2025-02-27T10:41:00Z">
              <w:r>
                <w:rPr>
                  <w:bCs/>
                </w:rPr>
                <w:t>uygun parametre</w:t>
              </w:r>
            </w:ins>
            <w:ins w:id="82" w:author="Ubeyde Acar" w:date="2025-02-27T13:52:00Z" w16du:dateUtc="2025-02-27T10:52:00Z">
              <w:r w:rsidR="00BB2246">
                <w:rPr>
                  <w:bCs/>
                </w:rPr>
                <w:t xml:space="preserve"> ve hiperparametre</w:t>
              </w:r>
            </w:ins>
            <w:ins w:id="83" w:author="Ubeyde Acar" w:date="2025-02-27T13:41:00Z" w16du:dateUtc="2025-02-27T10:41:00Z">
              <w:r>
                <w:rPr>
                  <w:bCs/>
                </w:rPr>
                <w:t xml:space="preserve"> kombinasyonlarının seçimi araştırılmıştır</w:t>
              </w:r>
              <w:r w:rsidR="008C58E6">
                <w:rPr>
                  <w:bCs/>
                </w:rPr>
                <w:t xml:space="preserve"> [ ]</w:t>
              </w:r>
            </w:ins>
            <w:ins w:id="84" w:author="Ubeyde Acar" w:date="2025-02-27T13:43:00Z" w16du:dateUtc="2025-02-27T10:43:00Z">
              <w:r w:rsidR="008C58E6">
                <w:rPr>
                  <w:bCs/>
                </w:rPr>
                <w:t>. Uygun 1D-CNN modelinin araştırılmasında</w:t>
              </w:r>
            </w:ins>
            <w:ins w:id="85" w:author="Ubeyde Acar" w:date="2025-02-27T13:44:00Z" w16du:dateUtc="2025-02-27T10:44:00Z">
              <w:r w:rsidR="008C58E6">
                <w:rPr>
                  <w:bCs/>
                </w:rPr>
                <w:t xml:space="preserve"> kullanılan parametreler, </w:t>
              </w:r>
            </w:ins>
            <w:ins w:id="86" w:author="Ubeyde Acar" w:date="2025-02-27T13:45:00Z" w16du:dateUtc="2025-02-27T10:45:00Z">
              <w:r w:rsidR="008C58E6">
                <w:rPr>
                  <w:bCs/>
                </w:rPr>
                <w:t>dönem (eğitim) sayısı, konvolüsyon katman sayısı,</w:t>
              </w:r>
            </w:ins>
            <w:ins w:id="87" w:author="Ubeyde Acar" w:date="2025-02-27T13:52:00Z" w16du:dateUtc="2025-02-27T10:52:00Z">
              <w:r w:rsidR="00BB2246">
                <w:rPr>
                  <w:bCs/>
                </w:rPr>
                <w:t xml:space="preserve"> her bir katmandaki birim sayısı ve buna bağlı olarak </w:t>
              </w:r>
            </w:ins>
            <w:ins w:id="88" w:author="Ubeyde Acar" w:date="2025-02-27T13:47:00Z" w16du:dateUtc="2025-02-27T10:47:00Z">
              <w:r w:rsidR="008C58E6">
                <w:rPr>
                  <w:bCs/>
                </w:rPr>
                <w:t>lineer katman</w:t>
              </w:r>
            </w:ins>
            <w:ins w:id="89" w:author="Ubeyde Acar" w:date="2025-02-27T13:52:00Z" w16du:dateUtc="2025-02-27T10:52:00Z">
              <w:r w:rsidR="00BB2246">
                <w:rPr>
                  <w:bCs/>
                </w:rPr>
                <w:t xml:space="preserve"> sayısı</w:t>
              </w:r>
            </w:ins>
            <w:ins w:id="90" w:author="Ubeyde Acar" w:date="2025-02-27T13:47:00Z" w16du:dateUtc="2025-02-27T10:47:00Z">
              <w:r w:rsidR="008C58E6">
                <w:rPr>
                  <w:bCs/>
                </w:rPr>
                <w:t>,</w:t>
              </w:r>
            </w:ins>
            <w:ins w:id="91" w:author="Ubeyde Acar" w:date="2025-02-27T13:48:00Z" w16du:dateUtc="2025-02-27T10:48:00Z">
              <w:r w:rsidR="008C58E6">
                <w:rPr>
                  <w:bCs/>
                </w:rPr>
                <w:t xml:space="preserve"> konvolüsyon sırasında</w:t>
              </w:r>
            </w:ins>
            <w:ins w:id="92" w:author="Ubeyde Acar" w:date="2025-02-27T13:49:00Z" w16du:dateUtc="2025-02-27T10:49:00Z">
              <w:r w:rsidR="008C58E6">
                <w:rPr>
                  <w:bCs/>
                </w:rPr>
                <w:t>ki giriş ve çıkış kanal sayısı, dropout</w:t>
              </w:r>
            </w:ins>
            <w:ins w:id="93" w:author="Ubeyde Acar" w:date="2025-02-27T13:52:00Z" w16du:dateUtc="2025-02-27T10:52:00Z">
              <w:r w:rsidR="00BB2246">
                <w:rPr>
                  <w:bCs/>
                </w:rPr>
                <w:t xml:space="preserve"> regula</w:t>
              </w:r>
            </w:ins>
            <w:ins w:id="94" w:author="Ubeyde Acar" w:date="2025-02-27T13:53:00Z" w16du:dateUtc="2025-02-27T10:53:00Z">
              <w:r w:rsidR="00BB2246">
                <w:rPr>
                  <w:bCs/>
                </w:rPr>
                <w:t>rizasyon oranının seç</w:t>
              </w:r>
            </w:ins>
            <w:ins w:id="95" w:author="Ubeyde Acar" w:date="2025-03-04T17:48:00Z" w16du:dateUtc="2025-03-04T14:48:00Z">
              <w:r w:rsidR="00834E52">
                <w:rPr>
                  <w:bCs/>
                </w:rPr>
                <w:t>imi</w:t>
              </w:r>
            </w:ins>
            <w:ins w:id="96" w:author="Ubeyde Acar" w:date="2025-03-04T17:58:00Z" w16du:dateUtc="2025-03-04T14:58:00Z">
              <w:r w:rsidR="00C54046">
                <w:rPr>
                  <w:bCs/>
                </w:rPr>
                <w:t xml:space="preserve"> (dr)</w:t>
              </w:r>
            </w:ins>
            <w:ins w:id="97" w:author="Ubeyde Acar" w:date="2025-03-04T17:48:00Z" w16du:dateUtc="2025-03-04T14:48:00Z">
              <w:r w:rsidR="00834E52">
                <w:rPr>
                  <w:bCs/>
                </w:rPr>
                <w:t xml:space="preserve">, </w:t>
              </w:r>
            </w:ins>
            <w:ins w:id="98" w:author="Ubeyde Acar" w:date="2025-02-27T13:50:00Z" w16du:dateUtc="2025-02-27T10:50:00Z">
              <w:r w:rsidR="008C58E6">
                <w:rPr>
                  <w:bCs/>
                </w:rPr>
                <w:t>öğrenme oranı</w:t>
              </w:r>
            </w:ins>
            <w:ins w:id="99" w:author="Ubeyde Acar" w:date="2025-03-04T17:58:00Z" w16du:dateUtc="2025-03-04T14:58:00Z">
              <w:r w:rsidR="00C54046">
                <w:rPr>
                  <w:bCs/>
                </w:rPr>
                <w:t xml:space="preserve"> (lr)</w:t>
              </w:r>
            </w:ins>
            <w:ins w:id="100" w:author="Ubeyde Acar" w:date="2025-02-27T13:50:00Z" w16du:dateUtc="2025-02-27T10:50:00Z">
              <w:r w:rsidR="008C58E6">
                <w:rPr>
                  <w:bCs/>
                </w:rPr>
                <w:t>,</w:t>
              </w:r>
            </w:ins>
            <w:ins w:id="101" w:author="Ubeyde Acar" w:date="2025-02-27T13:51:00Z" w16du:dateUtc="2025-02-27T10:51:00Z">
              <w:r w:rsidR="008C58E6">
                <w:rPr>
                  <w:bCs/>
                </w:rPr>
                <w:t xml:space="preserve"> L2 regulari</w:t>
              </w:r>
            </w:ins>
            <w:ins w:id="102" w:author="Ubeyde Acar" w:date="2025-02-27T13:53:00Z" w16du:dateUtc="2025-02-27T10:53:00Z">
              <w:r w:rsidR="00BB2246">
                <w:rPr>
                  <w:bCs/>
                </w:rPr>
                <w:t>zasyon</w:t>
              </w:r>
            </w:ins>
            <w:ins w:id="103" w:author="Ubeyde Acar" w:date="2025-03-04T17:49:00Z" w16du:dateUtc="2025-03-04T14:49:00Z">
              <w:r w:rsidR="00834E52">
                <w:rPr>
                  <w:bCs/>
                </w:rPr>
                <w:t xml:space="preserve"> (ağırlık azalması)</w:t>
              </w:r>
            </w:ins>
            <w:ins w:id="104" w:author="Ubeyde Acar" w:date="2025-02-27T13:53:00Z" w16du:dateUtc="2025-02-27T10:53:00Z">
              <w:r w:rsidR="00BB2246">
                <w:rPr>
                  <w:bCs/>
                </w:rPr>
                <w:t xml:space="preserve"> oranı,</w:t>
              </w:r>
            </w:ins>
            <w:ins w:id="105" w:author="Ubeyde Acar" w:date="2025-02-27T13:50:00Z" w16du:dateUtc="2025-02-27T10:50:00Z">
              <w:r w:rsidR="008C58E6">
                <w:rPr>
                  <w:bCs/>
                </w:rPr>
                <w:t xml:space="preserve"> aktivasyon fonksiyonun tipi, </w:t>
              </w:r>
            </w:ins>
            <w:ins w:id="106" w:author="Ubeyde Acar" w:date="2025-02-27T13:51:00Z" w16du:dateUtc="2025-02-27T10:51:00Z">
              <w:r w:rsidR="008C58E6">
                <w:rPr>
                  <w:bCs/>
                </w:rPr>
                <w:t>batch normalizasyonu</w:t>
              </w:r>
            </w:ins>
            <w:ins w:id="107" w:author="Ubeyde Acar" w:date="2025-03-04T17:58:00Z" w16du:dateUtc="2025-03-04T14:58:00Z">
              <w:r w:rsidR="00C54046">
                <w:rPr>
                  <w:bCs/>
                </w:rPr>
                <w:t xml:space="preserve"> (BatchNorm)</w:t>
              </w:r>
            </w:ins>
            <w:ins w:id="108" w:author="Ubeyde Acar" w:date="2025-03-04T17:59:00Z" w16du:dateUtc="2025-03-04T14:59:00Z">
              <w:r w:rsidR="00C54046">
                <w:rPr>
                  <w:bCs/>
                </w:rPr>
                <w:t xml:space="preserve"> katmanının varlığı</w:t>
              </w:r>
            </w:ins>
            <w:ins w:id="109" w:author="Ubeyde Acar" w:date="2025-02-27T13:51:00Z" w16du:dateUtc="2025-02-27T10:51:00Z">
              <w:r w:rsidR="008C58E6">
                <w:rPr>
                  <w:bCs/>
                </w:rPr>
                <w:t xml:space="preserve"> ve son olarak optimizasyon algoritmasının</w:t>
              </w:r>
            </w:ins>
            <w:ins w:id="110" w:author="Ubeyde Acar" w:date="2025-02-27T13:53:00Z" w16du:dateUtc="2025-02-27T10:53:00Z">
              <w:r w:rsidR="00BB2246">
                <w:rPr>
                  <w:bCs/>
                </w:rPr>
                <w:t xml:space="preserve"> </w:t>
              </w:r>
            </w:ins>
            <w:ins w:id="111" w:author="Ubeyde Acar" w:date="2025-02-27T13:54:00Z" w16du:dateUtc="2025-02-27T10:54:00Z">
              <w:r w:rsidR="00BB2246">
                <w:rPr>
                  <w:bCs/>
                </w:rPr>
                <w:t>tipi olarak seçilmiştir.</w:t>
              </w:r>
            </w:ins>
            <w:ins w:id="112" w:author="Ubeyde Acar" w:date="2025-02-27T13:56:00Z" w16du:dateUtc="2025-02-27T10:56:00Z">
              <w:r w:rsidR="00BB2246">
                <w:rPr>
                  <w:bCs/>
                </w:rPr>
                <w:t xml:space="preserve"> G</w:t>
              </w:r>
            </w:ins>
            <w:ins w:id="113" w:author="Ubeyde Acar" w:date="2025-02-27T13:54:00Z" w16du:dateUtc="2025-02-27T10:54:00Z">
              <w:r w:rsidR="00BB2246">
                <w:rPr>
                  <w:bCs/>
                </w:rPr>
                <w:t xml:space="preserve">rid search </w:t>
              </w:r>
            </w:ins>
            <w:ins w:id="114" w:author="Ubeyde Acar" w:date="2025-03-04T17:57:00Z" w16du:dateUtc="2025-03-04T14:57:00Z">
              <w:r w:rsidR="00C54046">
                <w:rPr>
                  <w:bCs/>
                </w:rPr>
                <w:t xml:space="preserve">çalışması </w:t>
              </w:r>
            </w:ins>
            <w:ins w:id="115" w:author="Ubeyde Acar" w:date="2025-02-27T13:54:00Z" w16du:dateUtc="2025-02-27T10:54:00Z">
              <w:r w:rsidR="00BB2246">
                <w:rPr>
                  <w:bCs/>
                </w:rPr>
                <w:t xml:space="preserve">sonunda </w:t>
              </w:r>
            </w:ins>
            <w:ins w:id="116" w:author="Ubeyde Acar" w:date="2025-02-27T13:55:00Z" w16du:dateUtc="2025-02-27T10:55:00Z">
              <w:r w:rsidR="00BB2246">
                <w:rPr>
                  <w:bCs/>
                </w:rPr>
                <w:t xml:space="preserve">en iyi performans metriklerini gösteren </w:t>
              </w:r>
            </w:ins>
            <w:ins w:id="117" w:author="Ubeyde Acar" w:date="2025-03-04T18:50:00Z" w16du:dateUtc="2025-03-04T15:50:00Z">
              <w:r w:rsidR="001A259F">
                <w:rPr>
                  <w:bCs/>
                </w:rPr>
                <w:t xml:space="preserve">1D-CNN </w:t>
              </w:r>
            </w:ins>
            <w:ins w:id="118" w:author="Ubeyde Acar" w:date="2025-02-27T13:55:00Z" w16du:dateUtc="2025-02-27T10:55:00Z">
              <w:r w:rsidR="00BB2246">
                <w:rPr>
                  <w:bCs/>
                </w:rPr>
                <w:t>model</w:t>
              </w:r>
            </w:ins>
            <w:ins w:id="119" w:author="Ubeyde Acar" w:date="2025-02-27T13:56:00Z" w16du:dateUtc="2025-02-27T10:56:00Z">
              <w:r w:rsidR="00BB2246">
                <w:rPr>
                  <w:bCs/>
                </w:rPr>
                <w:t xml:space="preserve"> şekil</w:t>
              </w:r>
            </w:ins>
            <w:ins w:id="120" w:author="Ubeyde Acar" w:date="2025-03-04T17:49:00Z" w16du:dateUtc="2025-03-04T14:49:00Z">
              <w:r w:rsidR="00834E52">
                <w:rPr>
                  <w:bCs/>
                </w:rPr>
                <w:t>-1</w:t>
              </w:r>
            </w:ins>
            <w:ins w:id="121" w:author="Ubeyde Acar" w:date="2025-02-27T13:56:00Z" w16du:dateUtc="2025-02-27T10:56:00Z">
              <w:r w:rsidR="00BB2246">
                <w:rPr>
                  <w:bCs/>
                </w:rPr>
                <w:t xml:space="preserve">’de gösterilmiştir. Model iki konvolüsyon katmanından oluşup her bir katman sırasıyla </w:t>
              </w:r>
            </w:ins>
            <w:ins w:id="122" w:author="Ubeyde Acar" w:date="2025-02-27T13:57:00Z" w16du:dateUtc="2025-02-27T10:57:00Z">
              <w:r w:rsidR="00BB2246">
                <w:rPr>
                  <w:bCs/>
                </w:rPr>
                <w:t>1</w:t>
              </w:r>
            </w:ins>
            <w:ins w:id="123" w:author="Ubeyde Acar" w:date="2025-03-04T17:59:00Z" w16du:dateUtc="2025-03-04T14:59:00Z">
              <w:r w:rsidR="00C54046">
                <w:rPr>
                  <w:bCs/>
                </w:rPr>
                <w:t>D-</w:t>
              </w:r>
            </w:ins>
            <w:ins w:id="124" w:author="Ubeyde Acar" w:date="2025-02-27T13:57:00Z" w16du:dateUtc="2025-02-27T10:57:00Z">
              <w:r w:rsidR="00BB2246">
                <w:rPr>
                  <w:bCs/>
                </w:rPr>
                <w:t>konvolüsyon,</w:t>
              </w:r>
            </w:ins>
            <w:ins w:id="125" w:author="Ubeyde Acar" w:date="2025-03-04T17:58:00Z" w16du:dateUtc="2025-03-04T14:58:00Z">
              <w:r w:rsidR="00C54046">
                <w:rPr>
                  <w:bCs/>
                </w:rPr>
                <w:t xml:space="preserve"> Batchnorm</w:t>
              </w:r>
            </w:ins>
            <w:ins w:id="126" w:author="Ubeyde Acar" w:date="2025-03-04T17:59:00Z" w16du:dateUtc="2025-03-04T14:59:00Z">
              <w:r w:rsidR="00C54046">
                <w:rPr>
                  <w:bCs/>
                </w:rPr>
                <w:t xml:space="preserve"> katmanı,</w:t>
              </w:r>
            </w:ins>
            <w:ins w:id="127" w:author="Ubeyde Acar" w:date="2025-02-27T13:58:00Z" w16du:dateUtc="2025-02-27T10:58:00Z">
              <w:r w:rsidR="00BB2246">
                <w:rPr>
                  <w:bCs/>
                </w:rPr>
                <w:t xml:space="preserve"> 1D-maxpooling ve Tanh aktivasyon</w:t>
              </w:r>
            </w:ins>
            <w:ins w:id="128" w:author="Ubeyde Acar" w:date="2025-03-04T18:00:00Z" w16du:dateUtc="2025-03-04T15:00:00Z">
              <w:r w:rsidR="00C54046">
                <w:rPr>
                  <w:bCs/>
                </w:rPr>
                <w:t xml:space="preserve"> operasyonlarını içermektedir</w:t>
              </w:r>
            </w:ins>
            <w:ins w:id="129" w:author="Ubeyde Acar" w:date="2025-03-04T18:02:00Z" w16du:dateUtc="2025-03-04T15:02:00Z">
              <w:r w:rsidR="00C54046">
                <w:rPr>
                  <w:bCs/>
                </w:rPr>
                <w:t>.</w:t>
              </w:r>
            </w:ins>
            <w:ins w:id="130" w:author="Ubeyde Acar" w:date="2025-03-04T18:50:00Z" w16du:dateUtc="2025-03-04T15:50:00Z">
              <w:r w:rsidR="001A259F">
                <w:rPr>
                  <w:bCs/>
                </w:rPr>
                <w:t xml:space="preserve"> G</w:t>
              </w:r>
            </w:ins>
            <w:ins w:id="131" w:author="Ubeyde Acar" w:date="2025-03-04T18:10:00Z">
              <w:r w:rsidR="004A4428" w:rsidRPr="004A4428">
                <w:rPr>
                  <w:bCs/>
                </w:rPr>
                <w:t>iriş veri seti 11.092 SNP özelliği içermekte olup, bu özellikler ilk konvolüsyon katmanına iletilmiştir. İlk konvolüsyon katmanı, 16 filtre kullanarak kernel boyutu 3 olacak şekilde giriş özelliklerini dönüştürmüştür. Her konvolüsyon işlemi sonrası batch normalizasyon katmanı kullanılarak eğitim sırasında ağın öğrenme süreci dengelenmiş ve aktivasyon fonksiyonu olarak Tanh kullanılmıştır. Konvolüsyon katmanlarını takip eden max-pooling katmanları, boyut azaltımı yaparak modelin hesaplama maliyetini düşürmüş ve özellik haritalarında en belirgin özelliklerin korunmasını sağlamıştır.</w:t>
              </w:r>
            </w:ins>
            <w:ins w:id="132" w:author="Ubeyde Acar" w:date="2025-03-04T18:24:00Z" w16du:dateUtc="2025-03-04T15:24:00Z">
              <w:r w:rsidR="00474779">
                <w:rPr>
                  <w:bCs/>
                </w:rPr>
                <w:t xml:space="preserve"> Ö</w:t>
              </w:r>
            </w:ins>
            <w:ins w:id="133" w:author="Ubeyde Acar" w:date="2025-03-04T18:24:00Z">
              <w:r w:rsidR="00474779" w:rsidRPr="00474779">
                <w:rPr>
                  <w:bCs/>
                </w:rPr>
                <w:t>ğrenme oranı</w:t>
              </w:r>
            </w:ins>
            <w:ins w:id="134" w:author="Ubeyde Acar" w:date="2025-03-04T18:31:00Z" w16du:dateUtc="2025-03-04T15:31:00Z">
              <w:r w:rsidR="001023DD">
                <w:rPr>
                  <w:bCs/>
                </w:rPr>
                <w:t xml:space="preserve"> </w:t>
              </w:r>
            </w:ins>
            <w:ins w:id="135" w:author="Ubeyde Acar" w:date="2025-03-04T18:24:00Z">
              <w:r w:rsidR="00474779" w:rsidRPr="00474779">
                <w:rPr>
                  <w:bCs/>
                </w:rPr>
                <w:t xml:space="preserve"> 0.01 olarak belirlenmiş olup, modelin eğitimi sırasında aşırı öğrenmeyi (overfitting) engellemek amacıyla erken durdurma (early stopping) stratejisi kullanılmıştır.</w:t>
              </w:r>
            </w:ins>
            <w:ins w:id="136" w:author="Ubeyde Acar" w:date="2025-03-04T18:49:00Z" w16du:dateUtc="2025-03-04T15:49:00Z">
              <w:r w:rsidR="001A259F">
                <w:rPr>
                  <w:bCs/>
                </w:rPr>
                <w:t xml:space="preserve"> Ö</w:t>
              </w:r>
            </w:ins>
            <w:ins w:id="137" w:author="Ubeyde Acar" w:date="2025-03-04T18:24:00Z">
              <w:r w:rsidR="00474779" w:rsidRPr="00474779">
                <w:rPr>
                  <w:bCs/>
                </w:rPr>
                <w:t>ğrenme süreci sırasında adaptif öğrenme oranları ile daha hızlı ve stabil bir yakınsama sağlanm</w:t>
              </w:r>
            </w:ins>
            <w:ins w:id="138" w:author="Ubeyde Acar" w:date="2025-03-04T18:27:00Z" w16du:dateUtc="2025-03-04T15:27:00Z">
              <w:r w:rsidR="001023DD">
                <w:rPr>
                  <w:bCs/>
                </w:rPr>
                <w:t>ası amacıyla ağırlık azalması 1.0E-05 olarak be</w:t>
              </w:r>
            </w:ins>
            <w:ins w:id="139" w:author="Ubeyde Acar" w:date="2025-03-04T18:28:00Z" w16du:dateUtc="2025-03-04T15:28:00Z">
              <w:r w:rsidR="001023DD">
                <w:rPr>
                  <w:bCs/>
                </w:rPr>
                <w:t>lirlenmiştir</w:t>
              </w:r>
            </w:ins>
            <w:ins w:id="140" w:author="Ubeyde Acar" w:date="2025-03-04T18:24:00Z">
              <w:r w:rsidR="00474779" w:rsidRPr="00474779">
                <w:rPr>
                  <w:bCs/>
                </w:rPr>
                <w:t>.</w:t>
              </w:r>
            </w:ins>
            <w:ins w:id="141" w:author="Ubeyde Acar" w:date="2025-03-04T18:28:00Z" w16du:dateUtc="2025-03-04T15:28:00Z">
              <w:r w:rsidR="001023DD">
                <w:rPr>
                  <w:bCs/>
                </w:rPr>
                <w:t xml:space="preserve"> </w:t>
              </w:r>
            </w:ins>
            <w:ins w:id="142" w:author="Ubeyde Acar" w:date="2025-03-04T18:10:00Z">
              <w:r w:rsidR="004A4428" w:rsidRPr="004A4428">
                <w:rPr>
                  <w:bCs/>
                  <w:lang w:val="en-US"/>
                </w:rPr>
                <w:t>Modelin tam bağlı (Dense) katmanına geçilmeden önce, konvolüsyonel katmanların çıktısı vektörel hale getiril</w:t>
              </w:r>
            </w:ins>
            <w:ins w:id="143" w:author="Ubeyde Acar" w:date="2025-03-04T18:12:00Z" w16du:dateUtc="2025-03-04T15:12:00Z">
              <w:r w:rsidR="004A4428">
                <w:rPr>
                  <w:bCs/>
                  <w:lang w:val="en-US"/>
                </w:rPr>
                <w:t xml:space="preserve">erek düzleştirilmiş </w:t>
              </w:r>
            </w:ins>
            <w:ins w:id="144" w:author="Ubeyde Acar" w:date="2025-03-04T18:10:00Z">
              <w:r w:rsidR="004A4428" w:rsidRPr="004A4428">
                <w:rPr>
                  <w:bCs/>
                  <w:lang w:val="en-US"/>
                </w:rPr>
                <w:t>ve ardından ileri beslemeli</w:t>
              </w:r>
            </w:ins>
            <w:ins w:id="145" w:author="Ubeyde Acar" w:date="2025-03-04T18:12:00Z" w16du:dateUtc="2025-03-04T15:12:00Z">
              <w:r w:rsidR="004A4428">
                <w:rPr>
                  <w:bCs/>
                  <w:lang w:val="en-US"/>
                </w:rPr>
                <w:t xml:space="preserve"> </w:t>
              </w:r>
            </w:ins>
            <w:ins w:id="146" w:author="Ubeyde Acar" w:date="2025-03-04T18:10:00Z">
              <w:r w:rsidR="004A4428" w:rsidRPr="004A4428">
                <w:rPr>
                  <w:bCs/>
                  <w:lang w:val="en-US"/>
                </w:rPr>
                <w:t>ağ katmanlarına aktarılmıştır.</w:t>
              </w:r>
            </w:ins>
            <w:ins w:id="147" w:author="Ubeyde Acar" w:date="2025-03-04T18:12:00Z" w16du:dateUtc="2025-03-04T15:12:00Z">
              <w:r w:rsidR="004A4428">
                <w:rPr>
                  <w:bCs/>
                  <w:lang w:val="en-US"/>
                </w:rPr>
                <w:t xml:space="preserve"> Grid search sonunda, D</w:t>
              </w:r>
            </w:ins>
            <w:ins w:id="148" w:author="Ubeyde Acar" w:date="2025-03-04T18:10:00Z">
              <w:r w:rsidR="004A4428" w:rsidRPr="004A4428">
                <w:rPr>
                  <w:bCs/>
                  <w:lang w:val="en-US"/>
                </w:rPr>
                <w:t>ense katmanı 16 nörondan oluşmakta olup, ReLU aktivasyon fonksiyonu</w:t>
              </w:r>
            </w:ins>
            <w:ins w:id="149" w:author="Ubeyde Acar" w:date="2025-03-04T18:12:00Z" w16du:dateUtc="2025-03-04T15:12:00Z">
              <w:r w:rsidR="004A4428">
                <w:rPr>
                  <w:bCs/>
                  <w:lang w:val="en-US"/>
                </w:rPr>
                <w:t xml:space="preserve"> beli</w:t>
              </w:r>
            </w:ins>
            <w:ins w:id="150" w:author="Ubeyde Acar" w:date="2025-03-04T18:13:00Z" w16du:dateUtc="2025-03-04T15:13:00Z">
              <w:r w:rsidR="004A4428">
                <w:rPr>
                  <w:bCs/>
                  <w:lang w:val="en-US"/>
                </w:rPr>
                <w:t>rlenip,</w:t>
              </w:r>
            </w:ins>
            <w:ins w:id="151" w:author="Ubeyde Acar" w:date="2025-03-04T18:10:00Z">
              <w:r w:rsidR="004A4428" w:rsidRPr="004A4428">
                <w:rPr>
                  <w:bCs/>
                  <w:lang w:val="en-US"/>
                </w:rPr>
                <w:t xml:space="preserve"> 0.</w:t>
              </w:r>
            </w:ins>
            <w:ins w:id="152" w:author="Ubeyde Acar" w:date="2025-03-04T18:26:00Z" w16du:dateUtc="2025-03-04T15:26:00Z">
              <w:r w:rsidR="001023DD">
                <w:rPr>
                  <w:bCs/>
                  <w:lang w:val="en-US"/>
                </w:rPr>
                <w:t>2</w:t>
              </w:r>
            </w:ins>
            <w:ins w:id="153" w:author="Ubeyde Acar" w:date="2025-03-04T18:10:00Z">
              <w:r w:rsidR="004A4428" w:rsidRPr="004A4428">
                <w:rPr>
                  <w:bCs/>
                  <w:lang w:val="en-US"/>
                </w:rPr>
                <w:t xml:space="preserve"> oranında dropout uygulanarak modelin</w:t>
              </w:r>
            </w:ins>
            <w:ins w:id="154" w:author="Ubeyde Acar" w:date="2025-03-04T18:34:00Z" w16du:dateUtc="2025-03-04T15:34:00Z">
              <w:r w:rsidR="001023DD">
                <w:rPr>
                  <w:bCs/>
                  <w:lang w:val="en-US"/>
                </w:rPr>
                <w:t xml:space="preserve"> genelleme performansı güçlendirilmiştir</w:t>
              </w:r>
            </w:ins>
            <w:ins w:id="155" w:author="Ubeyde Acar" w:date="2025-03-04T18:10:00Z">
              <w:r w:rsidR="004A4428" w:rsidRPr="004A4428">
                <w:rPr>
                  <w:bCs/>
                  <w:lang w:val="en-US"/>
                </w:rPr>
                <w:t>. Son katman olarak, tek nöron içeren lineer bir</w:t>
              </w:r>
            </w:ins>
            <w:ins w:id="156" w:author="Ubeyde Acar" w:date="2025-03-04T18:14:00Z" w16du:dateUtc="2025-03-04T15:14:00Z">
              <w:r w:rsidR="004A4428">
                <w:rPr>
                  <w:bCs/>
                  <w:lang w:val="en-US"/>
                </w:rPr>
                <w:t xml:space="preserve"> çıkış</w:t>
              </w:r>
            </w:ins>
            <w:ins w:id="157" w:author="Ubeyde Acar" w:date="2025-03-04T18:10:00Z">
              <w:r w:rsidR="004A4428" w:rsidRPr="004A4428">
                <w:rPr>
                  <w:bCs/>
                  <w:lang w:val="en-US"/>
                </w:rPr>
                <w:t xml:space="preserve"> katman</w:t>
              </w:r>
            </w:ins>
            <w:ins w:id="158" w:author="Ubeyde Acar" w:date="2025-03-04T18:14:00Z" w16du:dateUtc="2025-03-04T15:14:00Z">
              <w:r w:rsidR="004A4428">
                <w:rPr>
                  <w:bCs/>
                  <w:lang w:val="en-US"/>
                </w:rPr>
                <w:t>ı</w:t>
              </w:r>
            </w:ins>
            <w:ins w:id="159" w:author="Ubeyde Acar" w:date="2025-03-04T18:10:00Z">
              <w:r w:rsidR="004A4428" w:rsidRPr="004A4428">
                <w:rPr>
                  <w:bCs/>
                  <w:lang w:val="en-US"/>
                </w:rPr>
                <w:t xml:space="preserve"> ile model</w:t>
              </w:r>
            </w:ins>
            <w:ins w:id="160" w:author="Ubeyde Acar" w:date="2025-03-04T18:14:00Z" w16du:dateUtc="2025-03-04T15:14:00Z">
              <w:r w:rsidR="004A4428">
                <w:rPr>
                  <w:bCs/>
                  <w:lang w:val="en-US"/>
                </w:rPr>
                <w:t xml:space="preserve"> regresyon </w:t>
              </w:r>
            </w:ins>
            <w:ins w:id="161" w:author="Ubeyde Acar" w:date="2025-03-04T18:10:00Z">
              <w:r w:rsidR="004A4428" w:rsidRPr="004A4428">
                <w:rPr>
                  <w:bCs/>
                  <w:lang w:val="en-US"/>
                </w:rPr>
                <w:t>(fenotipik verim tahmini) üretmek üzere tasarlanmıştır.</w:t>
              </w:r>
            </w:ins>
          </w:p>
          <w:p w14:paraId="1781D96E" w14:textId="77777777" w:rsidR="001023DD" w:rsidRDefault="001023DD" w:rsidP="001023DD">
            <w:pPr>
              <w:spacing w:line="360" w:lineRule="auto"/>
              <w:jc w:val="center"/>
              <w:rPr>
                <w:ins w:id="162" w:author="Ubeyde Acar" w:date="2025-03-04T18:31:00Z" w16du:dateUtc="2025-03-04T15:31:00Z"/>
                <w:bCs/>
              </w:rPr>
            </w:pPr>
            <w:ins w:id="163" w:author="Ubeyde Acar" w:date="2025-03-04T18:31:00Z" w16du:dateUtc="2025-03-04T15:31:00Z">
              <w:r>
                <w:rPr>
                  <w:noProof/>
                </w:rPr>
                <w:lastRenderedPageBreak/>
                <w:drawing>
                  <wp:inline distT="0" distB="0" distL="0" distR="0" wp14:anchorId="0574F05C" wp14:editId="7235AF98">
                    <wp:extent cx="5057128" cy="2303585"/>
                    <wp:effectExtent l="0" t="0" r="0" b="1905"/>
                    <wp:docPr id="1554666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9066" cy="2313578"/>
                            </a:xfrm>
                            <a:prstGeom prst="rect">
                              <a:avLst/>
                            </a:prstGeom>
                            <a:noFill/>
                            <a:ln>
                              <a:noFill/>
                            </a:ln>
                          </pic:spPr>
                        </pic:pic>
                      </a:graphicData>
                    </a:graphic>
                  </wp:inline>
                </w:drawing>
              </w:r>
            </w:ins>
          </w:p>
          <w:p w14:paraId="6B7F15D1" w14:textId="77777777" w:rsidR="001023DD" w:rsidRPr="00365D0F" w:rsidRDefault="001023DD" w:rsidP="001023DD">
            <w:pPr>
              <w:spacing w:line="360" w:lineRule="auto"/>
              <w:jc w:val="center"/>
              <w:rPr>
                <w:ins w:id="164" w:author="Ubeyde Acar" w:date="2025-03-04T18:31:00Z" w16du:dateUtc="2025-03-04T15:31:00Z"/>
                <w:bCs/>
                <w:sz w:val="18"/>
                <w:szCs w:val="18"/>
              </w:rPr>
            </w:pPr>
            <w:ins w:id="165" w:author="Ubeyde Acar" w:date="2025-03-04T18:31:00Z" w16du:dateUtc="2025-03-04T15:31:00Z">
              <w:r w:rsidRPr="00365D0F">
                <w:rPr>
                  <w:b/>
                  <w:sz w:val="18"/>
                  <w:szCs w:val="18"/>
                </w:rPr>
                <w:t>Şekil</w:t>
              </w:r>
              <w:r>
                <w:rPr>
                  <w:b/>
                  <w:sz w:val="18"/>
                  <w:szCs w:val="18"/>
                </w:rPr>
                <w:t>-1</w:t>
              </w:r>
              <w:r w:rsidRPr="00365D0F">
                <w:rPr>
                  <w:bCs/>
                  <w:sz w:val="18"/>
                  <w:szCs w:val="18"/>
                </w:rPr>
                <w:t xml:space="preserve">, </w:t>
              </w:r>
              <w:r>
                <w:rPr>
                  <w:bCs/>
                  <w:sz w:val="18"/>
                  <w:szCs w:val="18"/>
                </w:rPr>
                <w:t>G</w:t>
              </w:r>
              <w:r w:rsidRPr="00365D0F">
                <w:rPr>
                  <w:bCs/>
                  <w:sz w:val="18"/>
                  <w:szCs w:val="18"/>
                </w:rPr>
                <w:t xml:space="preserve">enomik seleksiyon ve fenotip tahmini için kullanılan 1D-CNN modelinin detaylı mimarisini göstermektedir. Model, giriş katmanında 11.092 SNP özelliğini almaktadır. Giriş özellikleri, iki adet konvolüsyon katmanından geçerek işlenmektedir. Her konvolüsyon katmanı, 1D-konvolüsyon işlemi ile başlamakta, ardından </w:t>
              </w:r>
              <w:r>
                <w:rPr>
                  <w:bCs/>
                  <w:sz w:val="18"/>
                  <w:szCs w:val="18"/>
                </w:rPr>
                <w:t>b</w:t>
              </w:r>
              <w:r w:rsidRPr="00365D0F">
                <w:rPr>
                  <w:bCs/>
                  <w:sz w:val="18"/>
                  <w:szCs w:val="18"/>
                </w:rPr>
                <w:t xml:space="preserve">atch </w:t>
              </w:r>
              <w:r>
                <w:rPr>
                  <w:bCs/>
                  <w:sz w:val="18"/>
                  <w:szCs w:val="18"/>
                </w:rPr>
                <w:t>n</w:t>
              </w:r>
              <w:r w:rsidRPr="00365D0F">
                <w:rPr>
                  <w:bCs/>
                  <w:sz w:val="18"/>
                  <w:szCs w:val="18"/>
                </w:rPr>
                <w:t>ormaliza</w:t>
              </w:r>
              <w:r>
                <w:rPr>
                  <w:bCs/>
                  <w:sz w:val="18"/>
                  <w:szCs w:val="18"/>
                </w:rPr>
                <w:t>sy</w:t>
              </w:r>
              <w:r w:rsidRPr="00365D0F">
                <w:rPr>
                  <w:bCs/>
                  <w:sz w:val="18"/>
                  <w:szCs w:val="18"/>
                </w:rPr>
                <w:t>on</w:t>
              </w:r>
              <w:r>
                <w:rPr>
                  <w:bCs/>
                  <w:sz w:val="18"/>
                  <w:szCs w:val="18"/>
                </w:rPr>
                <w:t>u</w:t>
              </w:r>
              <w:r w:rsidRPr="00365D0F">
                <w:rPr>
                  <w:bCs/>
                  <w:sz w:val="18"/>
                  <w:szCs w:val="18"/>
                </w:rPr>
                <w:t xml:space="preserve"> (BatchNorm) ve Tanh aktivasyon fonksiyonu uygulanmaktadır. Boyut azaltımı ve özellik seçimi için 1D-max pooling katmanı kullanılmaktadır. Tam bağlı (Dense) katman, 16 nöronlu tek bir gizli katmandan oluşmaktadır. Gizli katmanda ReLU aktivasyon fonksiyonu kullanılmış ve aşırı öğrenmeyi önlemek adına %30 oranında Dropout uygulanmıştır. Son olarak, modelin çıkış katmanı, tahmin edilen verim (Predicted Yield) değerini üretmektedir. Modelin hiperparametreleri grid search yöntemiyle optimize edilmiştir ve en iyi performansı sağlayan model gösterilmiştir.</w:t>
              </w:r>
            </w:ins>
          </w:p>
          <w:p w14:paraId="723A0BDE" w14:textId="77777777" w:rsidR="001023DD" w:rsidRPr="001023DD" w:rsidRDefault="001023DD" w:rsidP="004A4428">
            <w:pPr>
              <w:spacing w:line="360" w:lineRule="auto"/>
              <w:jc w:val="both"/>
              <w:rPr>
                <w:ins w:id="166" w:author="Ubeyde Acar" w:date="2025-03-04T18:10:00Z"/>
                <w:bCs/>
                <w:rPrChange w:id="167" w:author="Ubeyde Acar" w:date="2025-03-04T18:28:00Z" w16du:dateUtc="2025-03-04T15:28:00Z">
                  <w:rPr>
                    <w:ins w:id="168" w:author="Ubeyde Acar" w:date="2025-03-04T18:10:00Z"/>
                    <w:bCs/>
                    <w:lang w:val="en-US"/>
                  </w:rPr>
                </w:rPrChange>
              </w:rPr>
            </w:pPr>
          </w:p>
          <w:p w14:paraId="1D83CBE6" w14:textId="59F5CEB1" w:rsidR="004A4428" w:rsidRPr="004A4428" w:rsidRDefault="004A4428" w:rsidP="004A4428">
            <w:pPr>
              <w:spacing w:line="360" w:lineRule="auto"/>
              <w:jc w:val="both"/>
              <w:rPr>
                <w:ins w:id="169" w:author="Ubeyde Acar" w:date="2025-03-04T18:10:00Z"/>
                <w:bCs/>
                <w:lang w:val="en-US"/>
              </w:rPr>
            </w:pPr>
            <w:ins w:id="170" w:author="Ubeyde Acar" w:date="2025-03-04T18:10:00Z">
              <w:r w:rsidRPr="004A4428">
                <w:rPr>
                  <w:bCs/>
                  <w:lang w:val="en-US"/>
                </w:rPr>
                <w:t xml:space="preserve">Sonrasında, şekil-2'de gösterildiği üzere ileri beslemeli sinir ağı (FFN) yapısı da benzer şekilde </w:t>
              </w:r>
            </w:ins>
            <w:ins w:id="171" w:author="Ubeyde Acar" w:date="2025-03-04T18:21:00Z" w16du:dateUtc="2025-03-04T15:21:00Z">
              <w:r w:rsidR="00474779">
                <w:rPr>
                  <w:bCs/>
                  <w:lang w:val="en-US"/>
                </w:rPr>
                <w:t xml:space="preserve">grid search </w:t>
              </w:r>
            </w:ins>
            <w:ins w:id="172" w:author="Ubeyde Acar" w:date="2025-03-04T18:10:00Z">
              <w:r w:rsidRPr="004A4428">
                <w:rPr>
                  <w:bCs/>
                  <w:lang w:val="en-US"/>
                </w:rPr>
                <w:t>hiperparametre optimizasyonundan geçirilmiştir. FFN modelinde giriş katmanı doğrudan 11.092 SNP özelliğini almakta ve bu özellikleri kademeli olarak küçülten gizli katmanlar boyunca işlemektedir. Modelde üç gizli katman bulunmakta olup, ilk iki katmanda 16 nöron, son katmanda ise 8 nöron bulunmaktadır. Her katmanda</w:t>
              </w:r>
            </w:ins>
            <w:ins w:id="173" w:author="Ubeyde Acar" w:date="2025-03-04T18:21:00Z" w16du:dateUtc="2025-03-04T15:21:00Z">
              <w:r w:rsidR="00474779">
                <w:rPr>
                  <w:bCs/>
                  <w:lang w:val="en-US"/>
                </w:rPr>
                <w:t>, 1D -CNN</w:t>
              </w:r>
            </w:ins>
            <w:ins w:id="174" w:author="Ubeyde Acar" w:date="2025-03-04T18:22:00Z" w16du:dateUtc="2025-03-04T15:22:00Z">
              <w:r w:rsidR="00474779">
                <w:rPr>
                  <w:bCs/>
                  <w:lang w:val="en-US"/>
                </w:rPr>
                <w:t>’deki Dense katmanından farklı olarak</w:t>
              </w:r>
            </w:ins>
            <w:ins w:id="175" w:author="Ubeyde Acar" w:date="2025-03-04T18:23:00Z" w16du:dateUtc="2025-03-04T15:23:00Z">
              <w:r w:rsidR="00474779">
                <w:rPr>
                  <w:bCs/>
                  <w:lang w:val="en-US"/>
                </w:rPr>
                <w:t xml:space="preserve"> </w:t>
              </w:r>
            </w:ins>
            <w:ins w:id="176" w:author="Ubeyde Acar" w:date="2025-03-04T18:22:00Z" w16du:dateUtc="2025-03-04T15:22:00Z">
              <w:r w:rsidR="00474779">
                <w:rPr>
                  <w:bCs/>
                  <w:lang w:val="en-US"/>
                </w:rPr>
                <w:t>sırasıyla</w:t>
              </w:r>
            </w:ins>
            <w:ins w:id="177" w:author="Ubeyde Acar" w:date="2025-03-04T18:23:00Z" w16du:dateUtc="2025-03-04T15:23:00Z">
              <w:r w:rsidR="00474779">
                <w:rPr>
                  <w:bCs/>
                  <w:lang w:val="en-US"/>
                </w:rPr>
                <w:t xml:space="preserve"> </w:t>
              </w:r>
              <w:r w:rsidR="00474779" w:rsidRPr="004A4428">
                <w:rPr>
                  <w:bCs/>
                  <w:lang w:val="en-US"/>
                </w:rPr>
                <w:t xml:space="preserve"> </w:t>
              </w:r>
              <w:r w:rsidR="00474779" w:rsidRPr="004A4428">
                <w:rPr>
                  <w:bCs/>
                  <w:lang w:val="en-US"/>
                </w:rPr>
                <w:t xml:space="preserve">BatchNorm katmanı </w:t>
              </w:r>
            </w:ins>
            <w:ins w:id="178" w:author="Ubeyde Acar" w:date="2025-03-04T18:22:00Z" w16du:dateUtc="2025-03-04T15:22:00Z">
              <w:r w:rsidR="00474779">
                <w:rPr>
                  <w:bCs/>
                  <w:lang w:val="en-US"/>
                </w:rPr>
                <w:t xml:space="preserve"> </w:t>
              </w:r>
            </w:ins>
            <w:ins w:id="179" w:author="Ubeyde Acar" w:date="2025-03-04T18:23:00Z" w16du:dateUtc="2025-03-04T15:23:00Z">
              <w:r w:rsidR="00474779">
                <w:rPr>
                  <w:bCs/>
                  <w:lang w:val="en-US"/>
                </w:rPr>
                <w:t xml:space="preserve">Tanh </w:t>
              </w:r>
            </w:ins>
            <w:ins w:id="180" w:author="Ubeyde Acar" w:date="2025-03-04T18:10:00Z">
              <w:r w:rsidRPr="004A4428">
                <w:rPr>
                  <w:bCs/>
                  <w:lang w:val="en-US"/>
                </w:rPr>
                <w:t>aktivasyon fonksiyonu, ve %30 dropout uygulanmıştır.</w:t>
              </w:r>
            </w:ins>
            <w:ins w:id="181" w:author="Ubeyde Acar" w:date="2025-03-04T18:28:00Z" w16du:dateUtc="2025-03-04T15:28:00Z">
              <w:r w:rsidR="001023DD">
                <w:rPr>
                  <w:bCs/>
                  <w:lang w:val="en-US"/>
                </w:rPr>
                <w:t xml:space="preserve"> Öğrenme oranı </w:t>
              </w:r>
            </w:ins>
            <w:ins w:id="182" w:author="Ubeyde Acar" w:date="2025-03-04T18:29:00Z" w16du:dateUtc="2025-03-04T15:29:00Z">
              <w:r w:rsidR="001023DD">
                <w:rPr>
                  <w:bCs/>
                  <w:lang w:val="en-US"/>
                </w:rPr>
                <w:t xml:space="preserve">ve </w:t>
              </w:r>
            </w:ins>
            <w:ins w:id="183" w:author="Ubeyde Acar" w:date="2025-03-04T18:28:00Z" w16du:dateUtc="2025-03-04T15:28:00Z">
              <w:r w:rsidR="001023DD">
                <w:rPr>
                  <w:bCs/>
                  <w:lang w:val="en-US"/>
                </w:rPr>
                <w:t>ağırlık azaması</w:t>
              </w:r>
            </w:ins>
            <w:ins w:id="184" w:author="Ubeyde Acar" w:date="2025-03-04T18:29:00Z" w16du:dateUtc="2025-03-04T15:29:00Z">
              <w:r w:rsidR="001023DD">
                <w:rPr>
                  <w:bCs/>
                  <w:lang w:val="en-US"/>
                </w:rPr>
                <w:t xml:space="preserve"> optimizasyon sonucu sırasıyla 0.03 ve</w:t>
              </w:r>
            </w:ins>
            <w:ins w:id="185" w:author="Ubeyde Acar" w:date="2025-03-04T18:30:00Z" w16du:dateUtc="2025-03-04T15:30:00Z">
              <w:r w:rsidR="001023DD">
                <w:rPr>
                  <w:bCs/>
                  <w:lang w:val="en-US"/>
                </w:rPr>
                <w:t xml:space="preserve"> aynı şekilde 1.0E-05 olarak seçilmiştir.</w:t>
              </w:r>
            </w:ins>
            <w:ins w:id="186" w:author="Ubeyde Acar" w:date="2025-03-04T18:51:00Z" w16du:dateUtc="2025-03-04T15:51:00Z">
              <w:r w:rsidR="001A259F">
                <w:rPr>
                  <w:bCs/>
                  <w:lang w:val="en-US"/>
                </w:rPr>
                <w:t xml:space="preserve"> </w:t>
              </w:r>
              <w:r w:rsidR="001A259F">
                <w:rPr>
                  <w:bCs/>
                </w:rPr>
                <w:t xml:space="preserve"> </w:t>
              </w:r>
              <w:r w:rsidR="001A259F">
                <w:rPr>
                  <w:bCs/>
                </w:rPr>
                <w:t>Her iki modelde 150 epoch boyunca eğitilip, m</w:t>
              </w:r>
              <w:r w:rsidR="001A259F" w:rsidRPr="00474779">
                <w:rPr>
                  <w:bCs/>
                </w:rPr>
                <w:t>odel</w:t>
              </w:r>
              <w:r w:rsidR="001A259F">
                <w:rPr>
                  <w:bCs/>
                </w:rPr>
                <w:t>ler</w:t>
              </w:r>
              <w:r w:rsidR="001A259F" w:rsidRPr="00474779">
                <w:rPr>
                  <w:bCs/>
                </w:rPr>
                <w:t>in optimizasyonu için Adam optimizasyon algoritması</w:t>
              </w:r>
              <w:r w:rsidR="001A259F">
                <w:rPr>
                  <w:bCs/>
                </w:rPr>
                <w:t xml:space="preserve"> 0.9 momentum değeri ile</w:t>
              </w:r>
              <w:r w:rsidR="001A259F" w:rsidRPr="00474779">
                <w:rPr>
                  <w:bCs/>
                </w:rPr>
                <w:t xml:space="preserve"> tercih edilmiş</w:t>
              </w:r>
              <w:r w:rsidR="001A259F">
                <w:rPr>
                  <w:bCs/>
                </w:rPr>
                <w:t>tir</w:t>
              </w:r>
              <w:r w:rsidR="001A259F" w:rsidRPr="004A4428">
                <w:rPr>
                  <w:bCs/>
                  <w:lang w:val="en-US"/>
                </w:rPr>
                <w:t xml:space="preserve"> </w:t>
              </w:r>
            </w:ins>
            <w:ins w:id="187" w:author="Ubeyde Acar" w:date="2025-03-04T18:10:00Z">
              <w:r w:rsidRPr="004A4428">
                <w:rPr>
                  <w:bCs/>
                  <w:lang w:val="en-US"/>
                </w:rPr>
                <w:t>Bu yapı, modelin yüksek boyutlu veri üzerinde daha dayanıklı ve genellenebilir olmasını sağlamıştır.</w:t>
              </w:r>
            </w:ins>
          </w:p>
          <w:p w14:paraId="6431F3D8" w14:textId="58BA2919" w:rsidR="004A4428" w:rsidRPr="004A4428" w:rsidRDefault="004A4428" w:rsidP="004A4428">
            <w:pPr>
              <w:spacing w:line="360" w:lineRule="auto"/>
              <w:jc w:val="both"/>
              <w:rPr>
                <w:ins w:id="188" w:author="Ubeyde Acar" w:date="2025-03-04T18:10:00Z"/>
                <w:bCs/>
                <w:lang w:val="en-US"/>
              </w:rPr>
            </w:pPr>
            <w:ins w:id="189" w:author="Ubeyde Acar" w:date="2025-03-04T18:10:00Z">
              <w:r w:rsidRPr="004A4428">
                <w:rPr>
                  <w:bCs/>
                  <w:lang w:val="en-US"/>
                </w:rPr>
                <w:t xml:space="preserve">Her iki modelin de grid search ile optimize edilen en iyi versiyonları, doğruluk, hata metriği ve genelleme performansı açısından karşılaştırılmış ve genomik seleksiyon ile fenotipik verim tahmininde kullanılabilirlikleri detaylı olarak analiz edilmiştir. </w:t>
              </w:r>
            </w:ins>
          </w:p>
          <w:p w14:paraId="564B17E7" w14:textId="77777777" w:rsidR="00834E52" w:rsidRDefault="00834E52" w:rsidP="00016705">
            <w:pPr>
              <w:spacing w:line="360" w:lineRule="auto"/>
              <w:jc w:val="both"/>
              <w:rPr>
                <w:ins w:id="190" w:author="Ubeyde Acar" w:date="2025-03-04T17:46:00Z" w16du:dateUtc="2025-03-04T14:46:00Z"/>
                <w:bCs/>
              </w:rPr>
            </w:pPr>
          </w:p>
          <w:p w14:paraId="2AE3C08A" w14:textId="77777777" w:rsidR="00834E52" w:rsidRDefault="00834E52" w:rsidP="00016705">
            <w:pPr>
              <w:spacing w:line="360" w:lineRule="auto"/>
              <w:jc w:val="both"/>
              <w:rPr>
                <w:ins w:id="191" w:author="Ubeyde Acar" w:date="2025-03-04T17:46:00Z" w16du:dateUtc="2025-03-04T14:46:00Z"/>
                <w:bCs/>
              </w:rPr>
            </w:pPr>
          </w:p>
          <w:p w14:paraId="31606EB5" w14:textId="77777777" w:rsidR="00834E52" w:rsidRDefault="00834E52" w:rsidP="00016705">
            <w:pPr>
              <w:spacing w:line="360" w:lineRule="auto"/>
              <w:jc w:val="both"/>
              <w:rPr>
                <w:ins w:id="192" w:author="Ubeyde Acar" w:date="2025-03-04T17:46:00Z" w16du:dateUtc="2025-03-04T14:46:00Z"/>
                <w:bCs/>
              </w:rPr>
            </w:pPr>
          </w:p>
          <w:p w14:paraId="1D3AEC7E" w14:textId="77777777" w:rsidR="00834E52" w:rsidRDefault="00834E52" w:rsidP="00016705">
            <w:pPr>
              <w:spacing w:line="360" w:lineRule="auto"/>
              <w:jc w:val="both"/>
              <w:rPr>
                <w:ins w:id="193" w:author="Ubeyde Acar" w:date="2025-03-04T17:46:00Z" w16du:dateUtc="2025-03-04T14:46:00Z"/>
                <w:bCs/>
              </w:rPr>
            </w:pPr>
          </w:p>
          <w:p w14:paraId="7444B5A2" w14:textId="77777777" w:rsidR="00474779" w:rsidRDefault="00474779" w:rsidP="00474779">
            <w:pPr>
              <w:spacing w:line="360" w:lineRule="auto"/>
              <w:jc w:val="center"/>
              <w:rPr>
                <w:ins w:id="194" w:author="Ubeyde Acar" w:date="2025-03-04T18:19:00Z" w16du:dateUtc="2025-03-04T15:19:00Z"/>
                <w:bCs/>
              </w:rPr>
            </w:pPr>
            <w:ins w:id="195" w:author="Ubeyde Acar" w:date="2025-03-04T18:19:00Z" w16du:dateUtc="2025-03-04T15:19:00Z">
              <w:r>
                <w:rPr>
                  <w:noProof/>
                </w:rPr>
                <w:lastRenderedPageBreak/>
                <w:drawing>
                  <wp:inline distT="0" distB="0" distL="0" distR="0" wp14:anchorId="0CA8CA6E" wp14:editId="426A83E0">
                    <wp:extent cx="4662532" cy="3540369"/>
                    <wp:effectExtent l="0" t="0" r="5080" b="3175"/>
                    <wp:docPr id="376605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4454" cy="3564608"/>
                            </a:xfrm>
                            <a:prstGeom prst="rect">
                              <a:avLst/>
                            </a:prstGeom>
                            <a:noFill/>
                            <a:ln>
                              <a:noFill/>
                            </a:ln>
                          </pic:spPr>
                        </pic:pic>
                      </a:graphicData>
                    </a:graphic>
                  </wp:inline>
                </w:drawing>
              </w:r>
            </w:ins>
          </w:p>
          <w:p w14:paraId="2882A430" w14:textId="25E6FB29" w:rsidR="001023DD" w:rsidRDefault="00474779" w:rsidP="001023DD">
            <w:pPr>
              <w:spacing w:line="360" w:lineRule="auto"/>
              <w:jc w:val="center"/>
              <w:rPr>
                <w:ins w:id="196" w:author="Ubeyde Acar" w:date="2025-03-04T18:55:00Z" w16du:dateUtc="2025-03-04T15:55:00Z"/>
                <w:bCs/>
                <w:sz w:val="18"/>
                <w:szCs w:val="18"/>
              </w:rPr>
            </w:pPr>
            <w:ins w:id="197" w:author="Ubeyde Acar" w:date="2025-03-04T18:19:00Z" w16du:dateUtc="2025-03-04T15:19:00Z">
              <w:r w:rsidRPr="00365D0F">
                <w:rPr>
                  <w:b/>
                  <w:sz w:val="18"/>
                  <w:szCs w:val="18"/>
                </w:rPr>
                <w:t>Şekil-</w:t>
              </w:r>
              <w:r>
                <w:rPr>
                  <w:b/>
                  <w:sz w:val="18"/>
                  <w:szCs w:val="18"/>
                </w:rPr>
                <w:t>2</w:t>
              </w:r>
              <w:r w:rsidRPr="00365D0F">
                <w:rPr>
                  <w:b/>
                  <w:sz w:val="18"/>
                  <w:szCs w:val="18"/>
                </w:rPr>
                <w:t>.</w:t>
              </w:r>
              <w:r w:rsidRPr="00365D0F">
                <w:rPr>
                  <w:bCs/>
                  <w:sz w:val="18"/>
                  <w:szCs w:val="18"/>
                </w:rPr>
                <w:t xml:space="preserve"> aynı veri seti üzerinde kullanılan İleri Beslemeli Sinir Ağı (FFN) modelinin mimarisini detaylandırmaktadır. FFN modeli de giriş katmanı olarak 11.092 SNP özelliğini almakta ve giriş verilerini çok katmanlı bir yapıda işlemektedir. Model üç gizli katmana sahip olup, ilk iki gizli katmanda 16 nöron, üçüncü gizli katmanda ise 8 nöron bulunmaktadır. Her katmanda Tanh aktivasyon fonksiyonu, Batch Normalization (BatchNorm) ve %30 oranında Dropout uygulanarak modelin genelleme kabiliyeti artırılmıştır. Modelin son katmanı, sürekli bir değer üreten tek nöronlu bir lineer katmandan oluşmaktadır. FFN modelinin hiperparametreleri de grid search yöntemiyle optimize edilmiş ve modelin doğruluk, hata oranı ve genelleme performansı açısından en iyi sonuç veren yapısı gösterilmiştir.</w:t>
              </w:r>
            </w:ins>
          </w:p>
          <w:p w14:paraId="64915477" w14:textId="77777777" w:rsidR="001A259F" w:rsidRDefault="001A259F" w:rsidP="001023DD">
            <w:pPr>
              <w:spacing w:line="360" w:lineRule="auto"/>
              <w:jc w:val="center"/>
              <w:rPr>
                <w:ins w:id="198" w:author="Ubeyde Acar" w:date="2025-03-04T18:55:00Z" w16du:dateUtc="2025-03-04T15:55:00Z"/>
                <w:bCs/>
                <w:sz w:val="18"/>
                <w:szCs w:val="18"/>
              </w:rPr>
            </w:pPr>
          </w:p>
          <w:p w14:paraId="606CA174" w14:textId="77777777" w:rsidR="001A259F" w:rsidRDefault="001A259F" w:rsidP="001A259F">
            <w:pPr>
              <w:spacing w:line="360" w:lineRule="auto"/>
              <w:rPr>
                <w:ins w:id="199" w:author="Ubeyde Acar" w:date="2025-03-04T18:31:00Z" w16du:dateUtc="2025-03-04T15:31:00Z"/>
                <w:bCs/>
                <w:sz w:val="18"/>
                <w:szCs w:val="18"/>
              </w:rPr>
              <w:pPrChange w:id="200" w:author="Ubeyde Acar" w:date="2025-03-04T18:55:00Z" w16du:dateUtc="2025-03-04T15:55:00Z">
                <w:pPr>
                  <w:spacing w:line="360" w:lineRule="auto"/>
                  <w:jc w:val="center"/>
                </w:pPr>
              </w:pPrChange>
            </w:pPr>
          </w:p>
          <w:p w14:paraId="05A53830" w14:textId="77777777" w:rsidR="001023DD" w:rsidRDefault="001023DD" w:rsidP="001023DD">
            <w:pPr>
              <w:spacing w:line="360" w:lineRule="auto"/>
              <w:jc w:val="center"/>
              <w:rPr>
                <w:ins w:id="201" w:author="Ubeyde Acar" w:date="2025-03-04T18:55:00Z" w16du:dateUtc="2025-03-04T15:55:00Z"/>
                <w:bCs/>
                <w:sz w:val="18"/>
                <w:szCs w:val="18"/>
              </w:rPr>
            </w:pPr>
          </w:p>
          <w:p w14:paraId="4574D633" w14:textId="6A468EF6" w:rsidR="001A259F" w:rsidRDefault="001A259F" w:rsidP="001023DD">
            <w:pPr>
              <w:spacing w:line="360" w:lineRule="auto"/>
              <w:jc w:val="center"/>
              <w:rPr>
                <w:ins w:id="202" w:author="Ubeyde Acar" w:date="2025-03-04T18:31:00Z" w16du:dateUtc="2025-03-04T15:31:00Z"/>
                <w:bCs/>
                <w:sz w:val="18"/>
                <w:szCs w:val="18"/>
              </w:rPr>
            </w:pPr>
            <w:ins w:id="203" w:author="Ubeyde Acar" w:date="2025-03-04T18:55:00Z" w16du:dateUtc="2025-03-04T15:55:00Z">
              <w:r>
                <w:rPr>
                  <w:noProof/>
                </w:rPr>
                <w:drawing>
                  <wp:inline distT="0" distB="0" distL="0" distR="0" wp14:anchorId="2FE771FF" wp14:editId="38D3F77C">
                    <wp:extent cx="5716084" cy="2362200"/>
                    <wp:effectExtent l="0" t="0" r="0" b="0"/>
                    <wp:docPr id="1902298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5384" cy="2370176"/>
                            </a:xfrm>
                            <a:prstGeom prst="rect">
                              <a:avLst/>
                            </a:prstGeom>
                            <a:noFill/>
                            <a:ln>
                              <a:noFill/>
                            </a:ln>
                          </pic:spPr>
                        </pic:pic>
                      </a:graphicData>
                    </a:graphic>
                  </wp:inline>
                </w:drawing>
              </w:r>
            </w:ins>
          </w:p>
          <w:p w14:paraId="6EF1FAEB" w14:textId="77777777" w:rsidR="001023DD" w:rsidRPr="00365D0F" w:rsidRDefault="001023DD" w:rsidP="001023DD">
            <w:pPr>
              <w:spacing w:line="360" w:lineRule="auto"/>
              <w:jc w:val="center"/>
              <w:rPr>
                <w:ins w:id="204" w:author="Ubeyde Acar" w:date="2025-03-04T18:19:00Z" w16du:dateUtc="2025-03-04T15:19:00Z"/>
                <w:bCs/>
                <w:sz w:val="18"/>
                <w:szCs w:val="18"/>
              </w:rPr>
            </w:pPr>
          </w:p>
          <w:p w14:paraId="50780C7B" w14:textId="2655ABF0" w:rsidR="00834E52" w:rsidRDefault="00834E52" w:rsidP="001A259F">
            <w:pPr>
              <w:spacing w:line="360" w:lineRule="auto"/>
              <w:jc w:val="center"/>
              <w:rPr>
                <w:ins w:id="205" w:author="Ubeyde Acar" w:date="2025-03-04T18:54:00Z" w16du:dateUtc="2025-03-04T15:54:00Z"/>
                <w:bCs/>
              </w:rPr>
            </w:pPr>
          </w:p>
          <w:p w14:paraId="27AD6396" w14:textId="5F1AC237" w:rsidR="001A259F" w:rsidRDefault="001A259F" w:rsidP="001A259F">
            <w:pPr>
              <w:spacing w:line="360" w:lineRule="auto"/>
              <w:jc w:val="center"/>
              <w:rPr>
                <w:ins w:id="206" w:author="Ubeyde Acar" w:date="2025-03-04T18:54:00Z" w16du:dateUtc="2025-03-04T15:54:00Z"/>
                <w:bCs/>
              </w:rPr>
            </w:pPr>
          </w:p>
          <w:p w14:paraId="1FBE1CCF" w14:textId="77777777" w:rsidR="001A259F" w:rsidRDefault="001A259F" w:rsidP="001A259F">
            <w:pPr>
              <w:spacing w:line="360" w:lineRule="auto"/>
              <w:jc w:val="center"/>
              <w:rPr>
                <w:ins w:id="207" w:author="Ubeyde Acar" w:date="2025-03-04T17:46:00Z" w16du:dateUtc="2025-03-04T14:46:00Z"/>
                <w:bCs/>
              </w:rPr>
              <w:pPrChange w:id="208" w:author="Ubeyde Acar" w:date="2025-03-04T18:54:00Z" w16du:dateUtc="2025-03-04T15:54:00Z">
                <w:pPr>
                  <w:framePr w:hSpace="141" w:wrap="around" w:hAnchor="margin" w:y="-930"/>
                  <w:spacing w:line="360" w:lineRule="auto"/>
                  <w:jc w:val="both"/>
                </w:pPr>
              </w:pPrChange>
            </w:pPr>
          </w:p>
          <w:p w14:paraId="67B41642" w14:textId="77777777" w:rsidR="00834E52" w:rsidRDefault="00834E52" w:rsidP="00016705">
            <w:pPr>
              <w:spacing w:line="360" w:lineRule="auto"/>
              <w:jc w:val="both"/>
              <w:rPr>
                <w:ins w:id="209" w:author="Ubeyde Acar" w:date="2025-03-04T18:55:00Z" w16du:dateUtc="2025-03-04T15:55:00Z"/>
                <w:bCs/>
              </w:rPr>
            </w:pPr>
          </w:p>
          <w:p w14:paraId="4244455D" w14:textId="561B0674" w:rsidR="001A259F" w:rsidRDefault="001471F4" w:rsidP="00016705">
            <w:pPr>
              <w:spacing w:line="360" w:lineRule="auto"/>
              <w:jc w:val="both"/>
              <w:rPr>
                <w:ins w:id="210" w:author="Ubeyde Acar" w:date="2025-03-04T18:55:00Z" w16du:dateUtc="2025-03-04T15:55:00Z"/>
                <w:bCs/>
              </w:rPr>
            </w:pPr>
            <w:ins w:id="211" w:author="Ubeyde Acar" w:date="2025-03-04T19:03:00Z" w16du:dateUtc="2025-03-04T16:03:00Z">
              <w:r w:rsidRPr="001471F4">
                <w:rPr>
                  <w:bCs/>
                </w:rPr>
                <w:drawing>
                  <wp:inline distT="0" distB="0" distL="0" distR="0" wp14:anchorId="65D36316" wp14:editId="798D1FC0">
                    <wp:extent cx="6266180" cy="2519045"/>
                    <wp:effectExtent l="0" t="0" r="1270" b="0"/>
                    <wp:docPr id="15079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6897" name=""/>
                            <pic:cNvPicPr/>
                          </pic:nvPicPr>
                          <pic:blipFill>
                            <a:blip r:embed="rId32"/>
                            <a:stretch>
                              <a:fillRect/>
                            </a:stretch>
                          </pic:blipFill>
                          <pic:spPr>
                            <a:xfrm>
                              <a:off x="0" y="0"/>
                              <a:ext cx="6266180" cy="2519045"/>
                            </a:xfrm>
                            <a:prstGeom prst="rect">
                              <a:avLst/>
                            </a:prstGeom>
                          </pic:spPr>
                        </pic:pic>
                      </a:graphicData>
                    </a:graphic>
                  </wp:inline>
                </w:drawing>
              </w:r>
            </w:ins>
          </w:p>
          <w:p w14:paraId="3D39C9FA" w14:textId="77777777" w:rsidR="001A259F" w:rsidRDefault="001A259F" w:rsidP="00016705">
            <w:pPr>
              <w:spacing w:line="360" w:lineRule="auto"/>
              <w:jc w:val="both"/>
              <w:rPr>
                <w:ins w:id="212" w:author="Ubeyde Acar" w:date="2025-03-04T18:55:00Z" w16du:dateUtc="2025-03-04T15:55:00Z"/>
                <w:bCs/>
              </w:rPr>
            </w:pPr>
          </w:p>
          <w:p w14:paraId="6755685D" w14:textId="603C136D" w:rsidR="001A259F" w:rsidRDefault="001A259F" w:rsidP="00016705">
            <w:pPr>
              <w:spacing w:line="360" w:lineRule="auto"/>
              <w:jc w:val="both"/>
              <w:rPr>
                <w:ins w:id="213" w:author="Ubeyde Acar" w:date="2025-03-04T18:55:00Z" w16du:dateUtc="2025-03-04T15:55:00Z"/>
                <w:bCs/>
              </w:rPr>
            </w:pPr>
          </w:p>
          <w:p w14:paraId="4B7323A7" w14:textId="01E3C90C" w:rsidR="001A259F" w:rsidRPr="009C3718" w:rsidRDefault="001A259F" w:rsidP="00016705">
            <w:pPr>
              <w:spacing w:line="360" w:lineRule="auto"/>
              <w:jc w:val="both"/>
              <w:rPr>
                <w:bCs/>
              </w:rPr>
            </w:pPr>
          </w:p>
        </w:tc>
      </w:tr>
      <w:tr w:rsidR="00B328A3" w:rsidRPr="007E400A" w14:paraId="21B2B416" w14:textId="77777777" w:rsidTr="005166BC">
        <w:trPr>
          <w:trHeight w:val="2153"/>
        </w:trPr>
        <w:tc>
          <w:tcPr>
            <w:tcW w:w="9102" w:type="dxa"/>
            <w:gridSpan w:val="4"/>
          </w:tcPr>
          <w:p w14:paraId="5B6B8B03" w14:textId="037C3357" w:rsidR="005A29EE" w:rsidRDefault="005A29EE" w:rsidP="00016705">
            <w:pPr>
              <w:spacing w:line="360" w:lineRule="auto"/>
              <w:jc w:val="both"/>
              <w:rPr>
                <w:ins w:id="214" w:author="Ubeyde Acar" w:date="2025-02-27T12:51:00Z" w16du:dateUtc="2025-02-27T09:51:00Z"/>
                <w:b/>
              </w:rPr>
            </w:pPr>
          </w:p>
          <w:p w14:paraId="5FA726DD" w14:textId="77777777" w:rsidR="005A29EE" w:rsidRDefault="005A29EE" w:rsidP="00016705">
            <w:pPr>
              <w:spacing w:line="360" w:lineRule="auto"/>
              <w:jc w:val="both"/>
              <w:rPr>
                <w:ins w:id="215" w:author="Ubeyde Acar" w:date="2025-02-27T12:51:00Z" w16du:dateUtc="2025-02-27T09:51:00Z"/>
                <w:b/>
              </w:rPr>
            </w:pPr>
          </w:p>
          <w:p w14:paraId="52D73F76" w14:textId="53AA3AA8" w:rsidR="005A29EE" w:rsidRPr="007E400A" w:rsidRDefault="005A29EE" w:rsidP="00016705">
            <w:pPr>
              <w:spacing w:line="360" w:lineRule="auto"/>
              <w:jc w:val="both"/>
              <w:rPr>
                <w:b/>
              </w:rPr>
            </w:pPr>
          </w:p>
          <w:p w14:paraId="0593F876" w14:textId="1616AD46" w:rsidR="00B328A3" w:rsidRPr="007E400A" w:rsidRDefault="00B328A3" w:rsidP="00016705">
            <w:pPr>
              <w:spacing w:line="360" w:lineRule="auto"/>
              <w:jc w:val="both"/>
              <w:rPr>
                <w:b/>
              </w:rPr>
            </w:pPr>
            <w:r w:rsidRPr="007E400A">
              <w:rPr>
                <w:b/>
              </w:rPr>
              <w:t xml:space="preserve">Gerçekleşen çıktıları </w:t>
            </w:r>
            <w:r w:rsidR="00802A47" w:rsidRPr="007E400A">
              <w:rPr>
                <w:b/>
              </w:rPr>
              <w:t>belirtiniz:</w:t>
            </w:r>
          </w:p>
          <w:p w14:paraId="5871C664" w14:textId="77777777" w:rsidR="00B328A3" w:rsidRDefault="00B328A3" w:rsidP="00016705">
            <w:pPr>
              <w:spacing w:line="360" w:lineRule="auto"/>
              <w:jc w:val="both"/>
              <w:rPr>
                <w:b/>
              </w:rPr>
            </w:pPr>
          </w:p>
          <w:p w14:paraId="1FD4BFAC" w14:textId="51BD05F0" w:rsidR="003D6F5C" w:rsidRPr="003D6F5C" w:rsidRDefault="003D6F5C" w:rsidP="00016705">
            <w:pPr>
              <w:spacing w:line="360" w:lineRule="auto"/>
              <w:jc w:val="both"/>
            </w:pPr>
            <w:r w:rsidRPr="00705411">
              <w:rPr>
                <w:b/>
                <w:bCs/>
              </w:rPr>
              <w:t>3.1 İş Paketi:</w:t>
            </w:r>
            <w:r w:rsidRPr="003D6F5C">
              <w:t xml:space="preserve"> </w:t>
            </w:r>
            <w:r w:rsidR="00263F37" w:rsidRPr="00263F37">
              <w:t>%100 ilerleme sağlandı. Türkiye Tohum Gen Bankası ile iletişime geçilerek projemize uygun yerel buğday çeşitlerinin Tekirdağ, Şanlıurfa, Konya, Yozgat, Eskişehir ve Kars’tan toplanan buğday genetik materyalleri incelendi, temin süreci tamamlandı ve genetik materyallerin tasnifi yapıldı.</w:t>
            </w:r>
          </w:p>
          <w:p w14:paraId="3FC9FF0E" w14:textId="557BE69C" w:rsidR="003D6F5C" w:rsidRPr="003D6F5C" w:rsidRDefault="003D6F5C" w:rsidP="00016705">
            <w:pPr>
              <w:spacing w:line="360" w:lineRule="auto"/>
              <w:jc w:val="both"/>
            </w:pPr>
            <w:r w:rsidRPr="00705411">
              <w:rPr>
                <w:b/>
                <w:bCs/>
              </w:rPr>
              <w:t>3.2 İş Paketi:</w:t>
            </w:r>
            <w:r w:rsidRPr="003D6F5C">
              <w:t xml:space="preserve"> </w:t>
            </w:r>
            <w:r w:rsidR="00263F37" w:rsidRPr="00263F37">
              <w:t>%100 ilerleme sağlandı. DNA izolasyonu için çeşitli protokoller kapsamlı bir şekilde araştırılmış ve laboratuvar koşulları ile çalışmanın gereksinimlerine en uygun olan modifiye edilmiş CTAB protokolü belirlenmiştir. Türkiye genelinden toplanan 60 buğday materyalinden DNA izolasyonu işlemleri, Retch MM400 vibrasyonlu öğütücü kullanılarak örneklerin toz haline getirilmesiyle başlamış ve her bir örnek üzerinde titizlikle çalışılmıştır. İzolasyon sürecinde, örneklerin bütünlüğünü korumak amacıyla kloroform:izoamil alkol ve izopropanol gibi kimyasallar kullanılarak saflaştırma işlemleri uygulanmıştır. İzole edilen DNA miktar ve kalitesi, LTEK INNO microplate spektrofotometre ile detaylı bir şekilde analiz edilmiş ve her bir örnek 5 ng/µl olacak şekilde sulandırılmıştır. İzolasyon işlemleri tamamlanan DNA örnekleri, PCR analizine kadar -20°C’de uygun koşullarda muhafaza edilmiştir.</w:t>
            </w:r>
          </w:p>
          <w:p w14:paraId="7EEA3E4D" w14:textId="4B20074F" w:rsidR="00263F37" w:rsidRDefault="003D6F5C" w:rsidP="00263F37">
            <w:pPr>
              <w:spacing w:line="360" w:lineRule="auto"/>
              <w:jc w:val="both"/>
            </w:pPr>
            <w:r w:rsidRPr="00705411">
              <w:rPr>
                <w:b/>
                <w:bCs/>
              </w:rPr>
              <w:t>3.3 İş Paketi:</w:t>
            </w:r>
            <w:r w:rsidRPr="003D6F5C">
              <w:t xml:space="preserve"> </w:t>
            </w:r>
            <w:r w:rsidR="00263F37">
              <w:t xml:space="preserve">%90 oranında tamamlanmıştır. AgriGenomics Hub Hayvan ve Bitki Genomik Araştırmaları İnovasyon Merkezi, Genoks, Oligomer Biyoteknoloji, Refgen Biyoteknoloji ve Probe Synthesis Biyoteknoloji A.Ş. firmalarıyla kapsamlı ve verimli görüşmeler gerçekleştirilmiştir. </w:t>
            </w:r>
          </w:p>
          <w:p w14:paraId="434A8032" w14:textId="68893E80" w:rsidR="003D6F5C" w:rsidRPr="003D6F5C" w:rsidRDefault="00263F37" w:rsidP="00263F37">
            <w:pPr>
              <w:spacing w:line="360" w:lineRule="auto"/>
              <w:jc w:val="both"/>
            </w:pPr>
            <w:r>
              <w:t xml:space="preserve">Sekanslanacak gen bölgeleri, ekip olarak yürüttüğümüz detaylı araştırmalar sonucunda belirlenmiş </w:t>
            </w:r>
            <w:r>
              <w:lastRenderedPageBreak/>
              <w:t xml:space="preserve">ve bu doğrultuda firmalardan fiyat ve süre teklifleri alınmıştır. Şu anda teklifler üzerinde son değerlendirmeler yapılmakta olup 1 ay içerisinde firmalarla anlaşmaların tamamlanması ve sekanslama hizmetlerinin </w:t>
            </w:r>
            <w:r w:rsidR="00157AF1">
              <w:t>alınması</w:t>
            </w:r>
            <w:r>
              <w:t xml:space="preserve"> planlanmaktadır. NGS (Next-Generation Sequencing) metodu, bölgesel sekanslama ve ilgili yöntemler üzerine alınan fiyat teklifleri de detaylı bir şekilde gözden geçirilmiş ve değerlendirme süreci büyük ölçüde </w:t>
            </w:r>
            <w:r w:rsidR="00157AF1">
              <w:t>tamamlanmıştır</w:t>
            </w:r>
            <w:r>
              <w:t>. Sekanslama hizmetlerinin tamamlanmasının ardından, elde edilen sonuçların analizine geçilecek ve proje kapsamında önemli bir aşama daha başarıyla tamamlanacaktır.</w:t>
            </w:r>
          </w:p>
          <w:p w14:paraId="18AF8CA1" w14:textId="2090F006" w:rsidR="003D6F5C" w:rsidRPr="00CB33F2" w:rsidRDefault="003D6F5C" w:rsidP="00CB33F2">
            <w:pPr>
              <w:spacing w:line="360" w:lineRule="auto"/>
              <w:jc w:val="both"/>
            </w:pPr>
            <w:r w:rsidRPr="00705411">
              <w:rPr>
                <w:b/>
                <w:bCs/>
              </w:rPr>
              <w:t xml:space="preserve">3.4 İş </w:t>
            </w:r>
            <w:r w:rsidR="00CB33F2" w:rsidRPr="00705411">
              <w:rPr>
                <w:b/>
                <w:bCs/>
              </w:rPr>
              <w:t>Paketi:</w:t>
            </w:r>
            <w:r w:rsidR="00CB33F2" w:rsidRPr="003D6F5C">
              <w:t xml:space="preserve"> </w:t>
            </w:r>
            <w:r w:rsidR="00CB33F2" w:rsidRPr="00CB33F2">
              <w:rPr>
                <w:rFonts w:ascii="Tahoma" w:eastAsia="Times New Roman" w:hAnsi="Tahoma" w:cs="Tahoma"/>
                <w:color w:val="262626"/>
                <w:sz w:val="24"/>
                <w:szCs w:val="24"/>
                <w:lang w:eastAsia="tr-TR"/>
              </w:rPr>
              <w:t>%</w:t>
            </w:r>
            <w:r w:rsidR="00CB33F2" w:rsidRPr="00CB33F2">
              <w:t>90 oranında tamamlanmıştır. Gen bölgeleri titizlikle araştırılmış ve genetik çeşitliliği en iyi şekilde yansıtacak, aynı zamanda çalışmamızın hedeflerine en uygun gen bölgeleri seçilmiştir. Bu gen bölgeleri için gerekli olan primer setleri, Ankara Teknokent’te bulunan AgriGenomics Hub Hayvan ve Bitki Genomik Araştırmaları İnovasyon Merkezi’nden temin edilmiş ve analizlere başlanmıştır.</w:t>
            </w:r>
            <w:r w:rsidR="00CB33F2">
              <w:t xml:space="preserve"> </w:t>
            </w:r>
            <w:r w:rsidR="00CB33F2" w:rsidRPr="00CB33F2">
              <w:t xml:space="preserve">Primer setleri ile yapılan çalışmalar devam etmekte olup, </w:t>
            </w:r>
            <w:ins w:id="216" w:author="Hayat TOPÇU" w:date="2025-02-24T12:03:00Z">
              <w:r w:rsidR="00435CB5" w:rsidRPr="00CB33F2">
                <w:t xml:space="preserve"> analizlerin tamamlanması</w:t>
              </w:r>
            </w:ins>
            <w:ins w:id="217" w:author="Hayat TOPÇU" w:date="2025-02-24T12:04:00Z">
              <w:r w:rsidR="00435CB5">
                <w:t>,</w:t>
              </w:r>
            </w:ins>
            <w:ins w:id="218" w:author="Hayat TOPÇU" w:date="2025-02-24T12:03:00Z">
              <w:r w:rsidR="00435CB5" w:rsidRPr="00CB33F2">
                <w:t xml:space="preserve"> </w:t>
              </w:r>
            </w:ins>
            <w:r w:rsidR="00CB33F2" w:rsidRPr="00CB33F2">
              <w:t xml:space="preserve">elde edilen görüntülerin yorumlanması ve </w:t>
            </w:r>
            <w:ins w:id="219" w:author="Hayat TOPÇU" w:date="2025-02-24T12:04:00Z">
              <w:r w:rsidR="00435CB5">
                <w:t>biyoinformatik analizler</w:t>
              </w:r>
            </w:ins>
            <w:del w:id="220" w:author="Hayat TOPÇU" w:date="2025-02-24T12:03:00Z">
              <w:r w:rsidR="00CB33F2" w:rsidRPr="00CB33F2" w:rsidDel="00435CB5">
                <w:delText xml:space="preserve">analizlerin tamamlanması </w:delText>
              </w:r>
            </w:del>
            <w:r w:rsidR="00CB33F2" w:rsidRPr="00CB33F2">
              <w:t xml:space="preserve">1 ay içerisinde gerçekleştirilecektir. </w:t>
            </w:r>
          </w:p>
        </w:tc>
      </w:tr>
    </w:tbl>
    <w:p w14:paraId="691C3473" w14:textId="77777777" w:rsidR="00915131" w:rsidRPr="007E400A" w:rsidRDefault="00915131" w:rsidP="00016705">
      <w:pPr>
        <w:pStyle w:val="BodyText"/>
        <w:spacing w:line="360" w:lineRule="auto"/>
        <w:rPr>
          <w:sz w:val="20"/>
        </w:rPr>
      </w:pPr>
    </w:p>
    <w:p w14:paraId="4EE7C024" w14:textId="77777777" w:rsidR="00B328A3" w:rsidRPr="007E400A" w:rsidRDefault="00B328A3" w:rsidP="00016705">
      <w:pPr>
        <w:pStyle w:val="BodyText"/>
        <w:spacing w:line="360" w:lineRule="auto"/>
        <w:rPr>
          <w:sz w:val="20"/>
        </w:rPr>
      </w:pPr>
    </w:p>
    <w:p w14:paraId="74A8B8CC" w14:textId="77777777" w:rsidR="00B328A3" w:rsidRPr="007E400A" w:rsidRDefault="00B328A3" w:rsidP="00016705">
      <w:pPr>
        <w:pStyle w:val="BodyText"/>
        <w:spacing w:line="360" w:lineRule="auto"/>
        <w:rPr>
          <w:sz w:val="20"/>
        </w:rPr>
      </w:pPr>
    </w:p>
    <w:p w14:paraId="5F1AB124" w14:textId="77777777" w:rsidR="00B328A3" w:rsidRPr="007E400A" w:rsidRDefault="00B328A3" w:rsidP="00016705">
      <w:pPr>
        <w:pStyle w:val="BodyText"/>
        <w:spacing w:line="360" w:lineRule="auto"/>
        <w:rPr>
          <w:sz w:val="20"/>
        </w:rPr>
      </w:pPr>
    </w:p>
    <w:p w14:paraId="15CBE65D" w14:textId="77777777" w:rsidR="00B328A3" w:rsidRPr="007E400A" w:rsidRDefault="00B328A3" w:rsidP="00016705">
      <w:pPr>
        <w:pStyle w:val="BodyText"/>
        <w:spacing w:line="360" w:lineRule="auto"/>
        <w:rPr>
          <w:sz w:val="20"/>
        </w:rPr>
      </w:pPr>
    </w:p>
    <w:p w14:paraId="2B42A1D4" w14:textId="77777777" w:rsidR="00B328A3" w:rsidRPr="007E400A" w:rsidRDefault="00B328A3" w:rsidP="00016705">
      <w:pPr>
        <w:pStyle w:val="BodyText"/>
        <w:spacing w:line="360" w:lineRule="auto"/>
        <w:rPr>
          <w:sz w:val="20"/>
        </w:rPr>
      </w:pPr>
    </w:p>
    <w:p w14:paraId="5DCB7758" w14:textId="77777777" w:rsidR="00B328A3" w:rsidRPr="007E400A" w:rsidRDefault="00B328A3" w:rsidP="00016705">
      <w:pPr>
        <w:pStyle w:val="BodyText"/>
        <w:spacing w:line="360" w:lineRule="auto"/>
        <w:rPr>
          <w:sz w:val="20"/>
        </w:rPr>
      </w:pPr>
    </w:p>
    <w:p w14:paraId="7A46F4AE" w14:textId="77777777" w:rsidR="00B328A3" w:rsidRPr="007E400A" w:rsidRDefault="00B328A3" w:rsidP="00016705">
      <w:pPr>
        <w:pStyle w:val="BodyText"/>
        <w:spacing w:line="360" w:lineRule="auto"/>
        <w:rPr>
          <w:sz w:val="20"/>
        </w:rPr>
      </w:pPr>
    </w:p>
    <w:p w14:paraId="34DA909A" w14:textId="77777777" w:rsidR="00B328A3" w:rsidRPr="007E400A" w:rsidRDefault="00B328A3" w:rsidP="00016705">
      <w:pPr>
        <w:pStyle w:val="BodyText"/>
        <w:spacing w:line="360" w:lineRule="auto"/>
        <w:rPr>
          <w:sz w:val="20"/>
        </w:rPr>
      </w:pPr>
    </w:p>
    <w:p w14:paraId="7A151DA7" w14:textId="77777777" w:rsidR="00915131" w:rsidRPr="007E400A" w:rsidRDefault="00915131" w:rsidP="00016705">
      <w:pPr>
        <w:pStyle w:val="BodyText"/>
        <w:spacing w:line="360" w:lineRule="auto"/>
        <w:rPr>
          <w:sz w:val="20"/>
        </w:rPr>
      </w:pPr>
    </w:p>
    <w:p w14:paraId="7BBAB4EF" w14:textId="77777777" w:rsidR="00B328A3" w:rsidRPr="007E400A" w:rsidRDefault="00B328A3" w:rsidP="00016705">
      <w:pPr>
        <w:pStyle w:val="BodyText"/>
        <w:spacing w:line="360" w:lineRule="auto"/>
        <w:rPr>
          <w:sz w:val="20"/>
        </w:rPr>
      </w:pPr>
    </w:p>
    <w:p w14:paraId="0405F6D0" w14:textId="77777777" w:rsidR="00B328A3" w:rsidRPr="007E400A" w:rsidRDefault="00B328A3" w:rsidP="00016705">
      <w:pPr>
        <w:pStyle w:val="BodyText"/>
        <w:spacing w:line="360" w:lineRule="auto"/>
        <w:rPr>
          <w:sz w:val="20"/>
        </w:rPr>
      </w:pPr>
    </w:p>
    <w:p w14:paraId="166D19EB" w14:textId="77777777" w:rsidR="00B328A3" w:rsidRPr="007E400A" w:rsidRDefault="00B328A3" w:rsidP="00016705">
      <w:pPr>
        <w:pStyle w:val="BodyText"/>
        <w:spacing w:line="360" w:lineRule="auto"/>
        <w:rPr>
          <w:sz w:val="20"/>
        </w:rPr>
      </w:pPr>
    </w:p>
    <w:p w14:paraId="6A460D46" w14:textId="77777777" w:rsidR="00B328A3" w:rsidRPr="007E400A" w:rsidRDefault="00B328A3" w:rsidP="00016705">
      <w:pPr>
        <w:pStyle w:val="BodyText"/>
        <w:spacing w:line="360" w:lineRule="auto"/>
        <w:rPr>
          <w:sz w:val="20"/>
        </w:rPr>
      </w:pPr>
    </w:p>
    <w:p w14:paraId="4684E82F" w14:textId="77777777" w:rsidR="00B328A3" w:rsidRPr="007E400A" w:rsidRDefault="00B328A3" w:rsidP="00016705">
      <w:pPr>
        <w:pStyle w:val="BodyText"/>
        <w:spacing w:line="360" w:lineRule="auto"/>
        <w:rPr>
          <w:sz w:val="20"/>
        </w:rPr>
      </w:pPr>
    </w:p>
    <w:p w14:paraId="7C428EE6" w14:textId="77777777" w:rsidR="00B328A3" w:rsidRPr="007E400A" w:rsidRDefault="00B328A3" w:rsidP="00016705">
      <w:pPr>
        <w:pStyle w:val="BodyText"/>
        <w:spacing w:line="360" w:lineRule="auto"/>
        <w:rPr>
          <w:sz w:val="20"/>
        </w:rPr>
      </w:pPr>
    </w:p>
    <w:p w14:paraId="2B7D24FC" w14:textId="77777777" w:rsidR="00B328A3" w:rsidRPr="007E400A" w:rsidRDefault="00B328A3" w:rsidP="00016705">
      <w:pPr>
        <w:pStyle w:val="BodyText"/>
        <w:spacing w:line="360" w:lineRule="auto"/>
        <w:rPr>
          <w:sz w:val="20"/>
        </w:rPr>
      </w:pPr>
    </w:p>
    <w:p w14:paraId="626BAE1D" w14:textId="77777777" w:rsidR="00B328A3" w:rsidRPr="007E400A" w:rsidRDefault="00B328A3" w:rsidP="00016705">
      <w:pPr>
        <w:pStyle w:val="BodyText"/>
        <w:spacing w:line="360" w:lineRule="auto"/>
        <w:rPr>
          <w:sz w:val="20"/>
        </w:rPr>
      </w:pPr>
    </w:p>
    <w:p w14:paraId="16A83276" w14:textId="77777777" w:rsidR="00B328A3" w:rsidRPr="007E400A" w:rsidRDefault="00B328A3" w:rsidP="00016705">
      <w:pPr>
        <w:pStyle w:val="BodyText"/>
        <w:spacing w:line="360" w:lineRule="auto"/>
        <w:rPr>
          <w:sz w:val="20"/>
        </w:rPr>
      </w:pPr>
    </w:p>
    <w:p w14:paraId="4029B54B" w14:textId="77777777" w:rsidR="00B328A3" w:rsidRPr="007E400A" w:rsidRDefault="00B328A3" w:rsidP="00016705">
      <w:pPr>
        <w:pStyle w:val="BodyText"/>
        <w:spacing w:line="360" w:lineRule="auto"/>
        <w:rPr>
          <w:sz w:val="20"/>
        </w:rPr>
      </w:pPr>
    </w:p>
    <w:p w14:paraId="39927895" w14:textId="77777777" w:rsidR="00B328A3" w:rsidRPr="007E400A" w:rsidRDefault="00B328A3" w:rsidP="00016705">
      <w:pPr>
        <w:pStyle w:val="BodyText"/>
        <w:spacing w:line="360" w:lineRule="auto"/>
        <w:rPr>
          <w:sz w:val="20"/>
        </w:rPr>
      </w:pPr>
    </w:p>
    <w:p w14:paraId="0E340D49" w14:textId="77777777" w:rsidR="00B328A3" w:rsidRPr="007E400A" w:rsidRDefault="00B328A3" w:rsidP="00016705">
      <w:pPr>
        <w:pStyle w:val="BodyText"/>
        <w:spacing w:line="360" w:lineRule="auto"/>
        <w:rPr>
          <w:sz w:val="20"/>
        </w:rPr>
      </w:pPr>
    </w:p>
    <w:p w14:paraId="3ED998A2" w14:textId="77777777" w:rsidR="00B328A3" w:rsidRPr="007E400A" w:rsidRDefault="00B328A3" w:rsidP="00016705">
      <w:pPr>
        <w:pStyle w:val="BodyText"/>
        <w:spacing w:line="360" w:lineRule="auto"/>
        <w:rPr>
          <w:sz w:val="20"/>
        </w:rPr>
      </w:pPr>
    </w:p>
    <w:p w14:paraId="60744FF9" w14:textId="77777777" w:rsidR="00B328A3" w:rsidRPr="007E400A" w:rsidRDefault="00B328A3" w:rsidP="00016705">
      <w:pPr>
        <w:pStyle w:val="BodyText"/>
        <w:spacing w:line="360" w:lineRule="auto"/>
        <w:rPr>
          <w:sz w:val="20"/>
        </w:rPr>
      </w:pPr>
    </w:p>
    <w:p w14:paraId="79213F0E" w14:textId="77777777" w:rsidR="00B328A3" w:rsidRPr="007E400A" w:rsidRDefault="00B328A3" w:rsidP="00016705">
      <w:pPr>
        <w:pStyle w:val="BodyText"/>
        <w:spacing w:line="360" w:lineRule="auto"/>
        <w:rPr>
          <w:sz w:val="20"/>
        </w:rPr>
      </w:pPr>
    </w:p>
    <w:p w14:paraId="52CB0CF1" w14:textId="77777777" w:rsidR="00B328A3" w:rsidRPr="007E400A" w:rsidRDefault="00B328A3" w:rsidP="00016705">
      <w:pPr>
        <w:pStyle w:val="BodyText"/>
        <w:spacing w:line="360" w:lineRule="auto"/>
        <w:rPr>
          <w:sz w:val="20"/>
        </w:rPr>
      </w:pPr>
    </w:p>
    <w:p w14:paraId="1FF17CD1" w14:textId="77777777" w:rsidR="00B328A3" w:rsidRPr="007E400A" w:rsidRDefault="00B328A3" w:rsidP="00016705">
      <w:pPr>
        <w:pStyle w:val="BodyText"/>
        <w:spacing w:line="360" w:lineRule="auto"/>
        <w:rPr>
          <w:sz w:val="20"/>
        </w:rPr>
      </w:pPr>
    </w:p>
    <w:p w14:paraId="799C1AED" w14:textId="77777777" w:rsidR="00B328A3" w:rsidRPr="007E400A" w:rsidRDefault="00B328A3" w:rsidP="00016705">
      <w:pPr>
        <w:pStyle w:val="BodyText"/>
        <w:spacing w:line="360" w:lineRule="auto"/>
        <w:rPr>
          <w:sz w:val="20"/>
        </w:rPr>
      </w:pPr>
    </w:p>
    <w:p w14:paraId="50719560" w14:textId="77777777" w:rsidR="00B328A3" w:rsidRPr="007E400A" w:rsidRDefault="00B328A3" w:rsidP="00016705">
      <w:pPr>
        <w:pStyle w:val="BodyText"/>
        <w:spacing w:line="360" w:lineRule="auto"/>
        <w:rPr>
          <w:sz w:val="20"/>
        </w:rPr>
      </w:pPr>
    </w:p>
    <w:p w14:paraId="30B369AB" w14:textId="77777777" w:rsidR="00B328A3" w:rsidRPr="007E400A" w:rsidRDefault="00B328A3" w:rsidP="00016705">
      <w:pPr>
        <w:pStyle w:val="BodyText"/>
        <w:spacing w:line="360" w:lineRule="auto"/>
        <w:rPr>
          <w:sz w:val="20"/>
        </w:rPr>
      </w:pPr>
    </w:p>
    <w:p w14:paraId="339E7668" w14:textId="77777777" w:rsidR="00B328A3" w:rsidRPr="007E400A" w:rsidRDefault="00B328A3" w:rsidP="00016705">
      <w:pPr>
        <w:pStyle w:val="BodyText"/>
        <w:spacing w:line="360" w:lineRule="auto"/>
        <w:rPr>
          <w:sz w:val="20"/>
        </w:rPr>
      </w:pPr>
    </w:p>
    <w:p w14:paraId="39C6B217" w14:textId="77777777" w:rsidR="00B328A3" w:rsidRPr="007E400A" w:rsidRDefault="00B328A3" w:rsidP="00016705">
      <w:pPr>
        <w:pStyle w:val="BodyText"/>
        <w:spacing w:line="360" w:lineRule="auto"/>
        <w:rPr>
          <w:sz w:val="20"/>
        </w:rPr>
      </w:pPr>
    </w:p>
    <w:p w14:paraId="398558E3" w14:textId="77777777" w:rsidR="00B328A3" w:rsidRPr="007E400A" w:rsidRDefault="00B328A3" w:rsidP="00016705">
      <w:pPr>
        <w:pStyle w:val="BodyText"/>
        <w:spacing w:line="360" w:lineRule="auto"/>
        <w:rPr>
          <w:sz w:val="20"/>
        </w:rPr>
      </w:pPr>
    </w:p>
    <w:p w14:paraId="315BDB6D" w14:textId="77777777" w:rsidR="00B328A3" w:rsidRPr="007E400A" w:rsidRDefault="00B328A3" w:rsidP="00016705">
      <w:pPr>
        <w:pStyle w:val="BodyText"/>
        <w:spacing w:line="360" w:lineRule="auto"/>
        <w:rPr>
          <w:sz w:val="20"/>
        </w:rPr>
      </w:pPr>
    </w:p>
    <w:p w14:paraId="3F20F023" w14:textId="77777777" w:rsidR="00B328A3" w:rsidRPr="007E400A" w:rsidRDefault="00B328A3" w:rsidP="00016705">
      <w:pPr>
        <w:pStyle w:val="BodyText"/>
        <w:spacing w:line="360" w:lineRule="auto"/>
        <w:rPr>
          <w:sz w:val="20"/>
        </w:rPr>
      </w:pPr>
    </w:p>
    <w:p w14:paraId="12DB3B0E" w14:textId="77777777" w:rsidR="00B328A3" w:rsidRPr="007E400A" w:rsidRDefault="00B328A3" w:rsidP="00016705">
      <w:pPr>
        <w:pStyle w:val="BodyText"/>
        <w:spacing w:line="360" w:lineRule="auto"/>
        <w:rPr>
          <w:sz w:val="20"/>
        </w:rPr>
      </w:pPr>
    </w:p>
    <w:p w14:paraId="4E895FD9" w14:textId="77777777" w:rsidR="00B328A3" w:rsidRPr="007E400A" w:rsidRDefault="00B328A3" w:rsidP="00016705">
      <w:pPr>
        <w:pStyle w:val="BodyText"/>
        <w:spacing w:line="360" w:lineRule="auto"/>
        <w:rPr>
          <w:sz w:val="20"/>
        </w:rPr>
      </w:pPr>
    </w:p>
    <w:p w14:paraId="2CAB5420" w14:textId="77777777" w:rsidR="00B328A3" w:rsidRPr="007E400A" w:rsidRDefault="00B328A3" w:rsidP="00016705">
      <w:pPr>
        <w:pStyle w:val="BodyText"/>
        <w:spacing w:line="360" w:lineRule="auto"/>
        <w:rPr>
          <w:sz w:val="20"/>
        </w:rPr>
      </w:pPr>
    </w:p>
    <w:p w14:paraId="458C8595" w14:textId="77777777" w:rsidR="00B328A3" w:rsidRPr="007E400A" w:rsidRDefault="00B328A3" w:rsidP="00016705">
      <w:pPr>
        <w:pStyle w:val="BodyText"/>
        <w:spacing w:line="360" w:lineRule="auto"/>
        <w:rPr>
          <w:sz w:val="20"/>
        </w:rPr>
      </w:pPr>
    </w:p>
    <w:p w14:paraId="64430976" w14:textId="77777777" w:rsidR="00B328A3" w:rsidRPr="007E400A" w:rsidRDefault="00B328A3" w:rsidP="00016705">
      <w:pPr>
        <w:pStyle w:val="BodyText"/>
        <w:spacing w:line="360" w:lineRule="auto"/>
        <w:rPr>
          <w:b w:val="0"/>
          <w:bCs w:val="0"/>
          <w:sz w:val="20"/>
        </w:rPr>
      </w:pPr>
    </w:p>
    <w:p w14:paraId="171F95DE" w14:textId="3FEA444E" w:rsidR="00B328A3" w:rsidRPr="007E400A" w:rsidRDefault="00B328A3" w:rsidP="00016705">
      <w:pPr>
        <w:spacing w:line="360" w:lineRule="auto"/>
        <w:rPr>
          <w:b/>
          <w:bCs/>
          <w:sz w:val="27"/>
        </w:rPr>
      </w:pPr>
      <w:r w:rsidRPr="007E400A">
        <w:rPr>
          <w:sz w:val="27"/>
        </w:rPr>
        <w:br w:type="page"/>
      </w:r>
    </w:p>
    <w:p w14:paraId="31C5256A" w14:textId="77777777" w:rsidR="00915131" w:rsidRPr="007E400A" w:rsidRDefault="00475602" w:rsidP="00016705">
      <w:pPr>
        <w:pStyle w:val="ListParagraph"/>
        <w:numPr>
          <w:ilvl w:val="0"/>
          <w:numId w:val="2"/>
        </w:numPr>
        <w:tabs>
          <w:tab w:val="left" w:pos="472"/>
        </w:tabs>
        <w:spacing w:before="94" w:line="360" w:lineRule="auto"/>
        <w:ind w:left="471" w:hanging="220"/>
        <w:rPr>
          <w:rFonts w:ascii="Arial" w:hAnsi="Arial"/>
          <w:b/>
        </w:rPr>
      </w:pPr>
      <w:bookmarkStart w:id="221" w:name="_bookmark3"/>
      <w:bookmarkEnd w:id="221"/>
      <w:r w:rsidRPr="007E400A">
        <w:rPr>
          <w:rFonts w:ascii="Arial" w:hAnsi="Arial"/>
          <w:b/>
        </w:rPr>
        <w:lastRenderedPageBreak/>
        <w:t>İŞ</w:t>
      </w:r>
      <w:r w:rsidRPr="007E400A">
        <w:rPr>
          <w:rFonts w:ascii="Arial" w:hAnsi="Arial"/>
          <w:b/>
          <w:spacing w:val="-2"/>
        </w:rPr>
        <w:t xml:space="preserve"> </w:t>
      </w:r>
      <w:r w:rsidRPr="007E400A">
        <w:rPr>
          <w:rFonts w:ascii="Arial" w:hAnsi="Arial"/>
          <w:b/>
        </w:rPr>
        <w:t>PLANINA</w:t>
      </w:r>
      <w:r w:rsidRPr="007E400A">
        <w:rPr>
          <w:rFonts w:ascii="Arial" w:hAnsi="Arial"/>
          <w:b/>
          <w:spacing w:val="-8"/>
        </w:rPr>
        <w:t xml:space="preserve"> </w:t>
      </w:r>
      <w:r w:rsidRPr="007E400A">
        <w:rPr>
          <w:rFonts w:ascii="Arial" w:hAnsi="Arial"/>
          <w:b/>
        </w:rPr>
        <w:t>UYGUNLUK</w:t>
      </w:r>
    </w:p>
    <w:p w14:paraId="73391D16" w14:textId="77777777" w:rsidR="00915131" w:rsidRPr="007E400A" w:rsidRDefault="00915131" w:rsidP="00016705">
      <w:pPr>
        <w:pStyle w:val="BodyText"/>
        <w:spacing w:line="360" w:lineRule="auto"/>
      </w:pPr>
    </w:p>
    <w:p w14:paraId="711DBD11" w14:textId="77777777" w:rsidR="00915131" w:rsidRPr="007E400A" w:rsidRDefault="00475602" w:rsidP="00016705">
      <w:pPr>
        <w:pStyle w:val="ListParagraph"/>
        <w:numPr>
          <w:ilvl w:val="1"/>
          <w:numId w:val="2"/>
        </w:numPr>
        <w:tabs>
          <w:tab w:val="left" w:pos="543"/>
        </w:tabs>
        <w:spacing w:line="360" w:lineRule="auto"/>
        <w:rPr>
          <w:rFonts w:ascii="Arial" w:hAnsi="Arial"/>
          <w:b/>
        </w:rPr>
      </w:pPr>
      <w:bookmarkStart w:id="222" w:name="_bookmark4"/>
      <w:bookmarkEnd w:id="222"/>
      <w:r w:rsidRPr="007E400A">
        <w:rPr>
          <w:rFonts w:ascii="Arial" w:hAnsi="Arial"/>
          <w:b/>
        </w:rPr>
        <w:t>ARA</w:t>
      </w:r>
      <w:r w:rsidRPr="007E400A">
        <w:rPr>
          <w:rFonts w:ascii="Arial" w:hAnsi="Arial"/>
          <w:b/>
          <w:spacing w:val="-9"/>
        </w:rPr>
        <w:t xml:space="preserve"> </w:t>
      </w:r>
      <w:r w:rsidRPr="007E400A">
        <w:rPr>
          <w:rFonts w:ascii="Arial" w:hAnsi="Arial"/>
          <w:b/>
        </w:rPr>
        <w:t>ÇIKTILAR</w:t>
      </w:r>
      <w:r w:rsidRPr="007E400A">
        <w:rPr>
          <w:rFonts w:ascii="Arial" w:hAnsi="Arial"/>
          <w:b/>
          <w:spacing w:val="-2"/>
        </w:rPr>
        <w:t xml:space="preserve"> </w:t>
      </w:r>
      <w:r w:rsidRPr="007E400A">
        <w:rPr>
          <w:rFonts w:ascii="Arial" w:hAnsi="Arial"/>
          <w:b/>
        </w:rPr>
        <w:t>–</w:t>
      </w:r>
      <w:r w:rsidRPr="007E400A">
        <w:rPr>
          <w:rFonts w:ascii="Arial" w:hAnsi="Arial"/>
          <w:b/>
          <w:spacing w:val="-4"/>
        </w:rPr>
        <w:t xml:space="preserve"> </w:t>
      </w:r>
      <w:r w:rsidRPr="007E400A">
        <w:rPr>
          <w:rFonts w:ascii="Arial" w:hAnsi="Arial"/>
          <w:b/>
        </w:rPr>
        <w:t>GENEL</w:t>
      </w:r>
      <w:r w:rsidRPr="007E400A">
        <w:rPr>
          <w:rFonts w:ascii="Arial" w:hAnsi="Arial"/>
          <w:b/>
          <w:spacing w:val="-4"/>
        </w:rPr>
        <w:t xml:space="preserve"> </w:t>
      </w:r>
      <w:r w:rsidRPr="007E400A">
        <w:rPr>
          <w:rFonts w:ascii="Arial" w:hAnsi="Arial"/>
          <w:b/>
        </w:rPr>
        <w:t>MALİ</w:t>
      </w:r>
      <w:r w:rsidRPr="007E400A">
        <w:rPr>
          <w:rFonts w:ascii="Arial" w:hAnsi="Arial"/>
          <w:b/>
          <w:spacing w:val="-2"/>
        </w:rPr>
        <w:t xml:space="preserve"> </w:t>
      </w:r>
      <w:r w:rsidRPr="007E400A">
        <w:rPr>
          <w:rFonts w:ascii="Arial" w:hAnsi="Arial"/>
          <w:b/>
        </w:rPr>
        <w:t>DURUM</w:t>
      </w:r>
      <w:r w:rsidRPr="007E400A">
        <w:rPr>
          <w:rFonts w:ascii="Arial" w:hAnsi="Arial"/>
          <w:b/>
          <w:spacing w:val="-3"/>
        </w:rPr>
        <w:t xml:space="preserve"> </w:t>
      </w:r>
      <w:r w:rsidRPr="007E400A">
        <w:rPr>
          <w:rFonts w:ascii="Arial" w:hAnsi="Arial"/>
          <w:b/>
        </w:rPr>
        <w:t>TABLOLARI</w:t>
      </w:r>
    </w:p>
    <w:p w14:paraId="1CEB1A8E" w14:textId="77777777" w:rsidR="00915131" w:rsidRPr="007E400A" w:rsidRDefault="00915131" w:rsidP="00016705">
      <w:pPr>
        <w:pStyle w:val="BodyText"/>
        <w:spacing w:before="10" w:line="360" w:lineRule="auto"/>
        <w:rPr>
          <w:sz w:val="21"/>
        </w:rPr>
      </w:pPr>
    </w:p>
    <w:p w14:paraId="02668A4A" w14:textId="77777777" w:rsidR="00915131" w:rsidRPr="007E400A" w:rsidRDefault="00475602" w:rsidP="00016705">
      <w:pPr>
        <w:pStyle w:val="ListParagraph"/>
        <w:numPr>
          <w:ilvl w:val="2"/>
          <w:numId w:val="2"/>
        </w:numPr>
        <w:tabs>
          <w:tab w:val="left" w:pos="820"/>
        </w:tabs>
        <w:spacing w:after="7" w:line="360" w:lineRule="auto"/>
        <w:rPr>
          <w:rFonts w:ascii="Arial" w:hAnsi="Arial"/>
          <w:b/>
        </w:rPr>
      </w:pPr>
      <w:bookmarkStart w:id="223" w:name="_bookmark5"/>
      <w:bookmarkEnd w:id="223"/>
      <w:r w:rsidRPr="007E400A">
        <w:rPr>
          <w:rFonts w:ascii="Arial" w:hAnsi="Arial"/>
          <w:b/>
        </w:rPr>
        <w:t>ARA</w:t>
      </w:r>
      <w:r w:rsidRPr="007E400A">
        <w:rPr>
          <w:rFonts w:ascii="Arial" w:hAnsi="Arial"/>
          <w:b/>
          <w:spacing w:val="-7"/>
        </w:rPr>
        <w:t xml:space="preserve"> </w:t>
      </w:r>
      <w:r w:rsidRPr="007E400A">
        <w:rPr>
          <w:rFonts w:ascii="Arial" w:hAnsi="Arial"/>
          <w:b/>
        </w:rPr>
        <w:t>ÇIKTILAR</w:t>
      </w:r>
      <w:r w:rsidRPr="007E400A">
        <w:rPr>
          <w:rFonts w:ascii="Arial" w:hAnsi="Arial"/>
          <w:b/>
          <w:spacing w:val="-1"/>
        </w:rPr>
        <w:t xml:space="preserve"> </w:t>
      </w:r>
      <w:r w:rsidRPr="007E400A">
        <w:rPr>
          <w:rFonts w:ascii="Arial" w:hAnsi="Arial"/>
          <w:b/>
        </w:rPr>
        <w:t>KARŞILAŞTIRMA</w:t>
      </w:r>
      <w:r w:rsidRPr="007E400A">
        <w:rPr>
          <w:rFonts w:ascii="Arial" w:hAnsi="Arial"/>
          <w:b/>
          <w:spacing w:val="-7"/>
        </w:rPr>
        <w:t xml:space="preserve"> </w:t>
      </w:r>
      <w:r w:rsidRPr="007E400A">
        <w:rPr>
          <w:rFonts w:ascii="Arial" w:hAnsi="Arial"/>
          <w:b/>
        </w:rPr>
        <w:t>TABLOSU</w:t>
      </w:r>
    </w:p>
    <w:p w14:paraId="0B0ACFC4" w14:textId="77777777" w:rsidR="00915131" w:rsidRPr="007E400A" w:rsidRDefault="00915131" w:rsidP="00016705">
      <w:pPr>
        <w:spacing w:line="360" w:lineRule="auto"/>
        <w:rPr>
          <w:rFonts w:ascii="Times New Roman"/>
        </w:rPr>
      </w:pPr>
    </w:p>
    <w:tbl>
      <w:tblPr>
        <w:tblW w:w="10207" w:type="dxa"/>
        <w:tblLayout w:type="fixed"/>
        <w:tblLook w:val="0000" w:firstRow="0" w:lastRow="0" w:firstColumn="0" w:lastColumn="0" w:noHBand="0" w:noVBand="0"/>
      </w:tblPr>
      <w:tblGrid>
        <w:gridCol w:w="4111"/>
        <w:gridCol w:w="1843"/>
        <w:gridCol w:w="1559"/>
        <w:gridCol w:w="2694"/>
      </w:tblGrid>
      <w:tr w:rsidR="00B328A3" w:rsidRPr="007E400A" w14:paraId="2D09C5D4" w14:textId="77777777" w:rsidTr="00B328A3">
        <w:trPr>
          <w:trHeight w:val="1134"/>
        </w:trPr>
        <w:tc>
          <w:tcPr>
            <w:tcW w:w="4111" w:type="dxa"/>
            <w:tcBorders>
              <w:top w:val="single" w:sz="4" w:space="0" w:color="000000"/>
              <w:left w:val="single" w:sz="4" w:space="0" w:color="000000"/>
              <w:bottom w:val="single" w:sz="4" w:space="0" w:color="000000"/>
            </w:tcBorders>
            <w:vAlign w:val="center"/>
          </w:tcPr>
          <w:p w14:paraId="38D141A2" w14:textId="77777777" w:rsidR="00B328A3" w:rsidRPr="007E400A" w:rsidRDefault="00B328A3" w:rsidP="00016705">
            <w:pPr>
              <w:snapToGrid w:val="0"/>
              <w:spacing w:line="360" w:lineRule="auto"/>
              <w:jc w:val="center"/>
              <w:rPr>
                <w:b/>
              </w:rPr>
            </w:pPr>
            <w:r w:rsidRPr="007E400A">
              <w:rPr>
                <w:b/>
              </w:rPr>
              <w:t>Çıktının Adı</w:t>
            </w:r>
          </w:p>
        </w:tc>
        <w:tc>
          <w:tcPr>
            <w:tcW w:w="1843" w:type="dxa"/>
            <w:tcBorders>
              <w:top w:val="single" w:sz="4" w:space="0" w:color="000000"/>
              <w:left w:val="single" w:sz="4" w:space="0" w:color="000000"/>
              <w:bottom w:val="single" w:sz="4" w:space="0" w:color="000000"/>
            </w:tcBorders>
            <w:vAlign w:val="center"/>
          </w:tcPr>
          <w:p w14:paraId="4ECFBCDE" w14:textId="77777777" w:rsidR="00B328A3" w:rsidRPr="007E400A" w:rsidRDefault="00B328A3" w:rsidP="00016705">
            <w:pPr>
              <w:snapToGrid w:val="0"/>
              <w:spacing w:line="360" w:lineRule="auto"/>
              <w:jc w:val="center"/>
              <w:rPr>
                <w:b/>
              </w:rPr>
            </w:pPr>
            <w:r w:rsidRPr="007E400A">
              <w:rPr>
                <w:b/>
              </w:rPr>
              <w:t>Planlanan Zaman Aralığı</w:t>
            </w:r>
          </w:p>
        </w:tc>
        <w:tc>
          <w:tcPr>
            <w:tcW w:w="1559" w:type="dxa"/>
            <w:tcBorders>
              <w:top w:val="single" w:sz="4" w:space="0" w:color="000000"/>
              <w:left w:val="single" w:sz="4" w:space="0" w:color="000000"/>
              <w:bottom w:val="single" w:sz="4" w:space="0" w:color="000000"/>
            </w:tcBorders>
            <w:vAlign w:val="center"/>
          </w:tcPr>
          <w:p w14:paraId="128D6266" w14:textId="77777777" w:rsidR="00B328A3" w:rsidRPr="007E400A" w:rsidRDefault="00B328A3" w:rsidP="00016705">
            <w:pPr>
              <w:snapToGrid w:val="0"/>
              <w:spacing w:line="360" w:lineRule="auto"/>
              <w:jc w:val="center"/>
              <w:rPr>
                <w:b/>
              </w:rPr>
            </w:pPr>
            <w:r w:rsidRPr="007E400A">
              <w:rPr>
                <w:b/>
              </w:rPr>
              <w:t>Gerçekleşen Tarih</w:t>
            </w:r>
          </w:p>
        </w:tc>
        <w:tc>
          <w:tcPr>
            <w:tcW w:w="2694" w:type="dxa"/>
            <w:tcBorders>
              <w:top w:val="single" w:sz="4" w:space="0" w:color="000000"/>
              <w:left w:val="single" w:sz="4" w:space="0" w:color="000000"/>
              <w:bottom w:val="single" w:sz="4" w:space="0" w:color="000000"/>
              <w:right w:val="single" w:sz="4" w:space="0" w:color="000000"/>
            </w:tcBorders>
            <w:vAlign w:val="center"/>
          </w:tcPr>
          <w:p w14:paraId="55049D0C" w14:textId="77777777" w:rsidR="00B328A3" w:rsidRPr="007E400A" w:rsidRDefault="00B328A3" w:rsidP="00016705">
            <w:pPr>
              <w:snapToGrid w:val="0"/>
              <w:spacing w:line="360" w:lineRule="auto"/>
              <w:jc w:val="center"/>
              <w:rPr>
                <w:b/>
              </w:rPr>
            </w:pPr>
            <w:r w:rsidRPr="007E400A">
              <w:rPr>
                <w:b/>
              </w:rPr>
              <w:t>Farklılık veya Sapmaların Gerekçesi</w:t>
            </w:r>
          </w:p>
        </w:tc>
      </w:tr>
      <w:tr w:rsidR="00B328A3" w:rsidRPr="007E400A" w14:paraId="0A8FF302" w14:textId="77777777" w:rsidTr="00B328A3">
        <w:trPr>
          <w:trHeight w:val="567"/>
        </w:trPr>
        <w:tc>
          <w:tcPr>
            <w:tcW w:w="4111" w:type="dxa"/>
            <w:tcBorders>
              <w:left w:val="single" w:sz="4" w:space="0" w:color="000000"/>
              <w:bottom w:val="single" w:sz="4" w:space="0" w:color="000000"/>
            </w:tcBorders>
            <w:vAlign w:val="center"/>
          </w:tcPr>
          <w:p w14:paraId="6AF72224" w14:textId="77777777" w:rsidR="00B328A3" w:rsidRPr="007E400A" w:rsidRDefault="00B328A3" w:rsidP="00016705">
            <w:pPr>
              <w:snapToGrid w:val="0"/>
              <w:spacing w:line="360" w:lineRule="auto"/>
            </w:pPr>
            <w:r w:rsidRPr="007E400A">
              <w:t>Anadolu ve Trakya için Matematiksel İklim Değişikliği Modeli</w:t>
            </w:r>
          </w:p>
        </w:tc>
        <w:tc>
          <w:tcPr>
            <w:tcW w:w="1843" w:type="dxa"/>
            <w:tcBorders>
              <w:left w:val="single" w:sz="4" w:space="0" w:color="000000"/>
              <w:bottom w:val="single" w:sz="4" w:space="0" w:color="000000"/>
            </w:tcBorders>
            <w:vAlign w:val="center"/>
          </w:tcPr>
          <w:p w14:paraId="25E5ADE6" w14:textId="77777777" w:rsidR="00B328A3" w:rsidRPr="007E400A" w:rsidRDefault="00B328A3" w:rsidP="00016705">
            <w:pPr>
              <w:snapToGrid w:val="0"/>
              <w:spacing w:line="360" w:lineRule="auto"/>
              <w:jc w:val="center"/>
            </w:pPr>
            <w:r w:rsidRPr="007E400A">
              <w:t>01.01.2024 - 31.08.2024</w:t>
            </w:r>
          </w:p>
        </w:tc>
        <w:tc>
          <w:tcPr>
            <w:tcW w:w="1559" w:type="dxa"/>
            <w:tcBorders>
              <w:left w:val="single" w:sz="4" w:space="0" w:color="000000"/>
              <w:bottom w:val="single" w:sz="4" w:space="0" w:color="000000"/>
            </w:tcBorders>
            <w:vAlign w:val="center"/>
          </w:tcPr>
          <w:p w14:paraId="774D1CE7" w14:textId="77777777" w:rsidR="00B328A3" w:rsidRPr="007E400A" w:rsidRDefault="00B328A3" w:rsidP="00016705">
            <w:pPr>
              <w:snapToGrid w:val="0"/>
              <w:spacing w:line="360" w:lineRule="auto"/>
            </w:pPr>
          </w:p>
        </w:tc>
        <w:tc>
          <w:tcPr>
            <w:tcW w:w="2694" w:type="dxa"/>
            <w:tcBorders>
              <w:left w:val="single" w:sz="4" w:space="0" w:color="000000"/>
              <w:bottom w:val="single" w:sz="4" w:space="0" w:color="000000"/>
              <w:right w:val="single" w:sz="4" w:space="0" w:color="000000"/>
            </w:tcBorders>
            <w:vAlign w:val="center"/>
          </w:tcPr>
          <w:p w14:paraId="645ACDA4" w14:textId="77777777" w:rsidR="00B328A3" w:rsidRPr="007E400A" w:rsidRDefault="00B328A3" w:rsidP="00016705">
            <w:pPr>
              <w:snapToGrid w:val="0"/>
              <w:spacing w:line="360" w:lineRule="auto"/>
            </w:pPr>
          </w:p>
        </w:tc>
      </w:tr>
      <w:tr w:rsidR="00B328A3" w:rsidRPr="007E400A" w14:paraId="1CA0C259" w14:textId="77777777" w:rsidTr="00B328A3">
        <w:trPr>
          <w:trHeight w:val="567"/>
        </w:trPr>
        <w:tc>
          <w:tcPr>
            <w:tcW w:w="4111" w:type="dxa"/>
            <w:tcBorders>
              <w:left w:val="single" w:sz="4" w:space="0" w:color="000000"/>
              <w:bottom w:val="single" w:sz="4" w:space="0" w:color="000000"/>
            </w:tcBorders>
            <w:vAlign w:val="center"/>
          </w:tcPr>
          <w:p w14:paraId="4F6A52D1" w14:textId="77777777" w:rsidR="00B328A3" w:rsidRPr="007E400A" w:rsidRDefault="00B328A3" w:rsidP="00016705">
            <w:pPr>
              <w:snapToGrid w:val="0"/>
              <w:spacing w:line="360" w:lineRule="auto"/>
            </w:pPr>
            <w:r w:rsidRPr="007E400A">
              <w:t>Makine Öğrenmesi ile Genetik Seçilim Algoritması</w:t>
            </w:r>
          </w:p>
        </w:tc>
        <w:tc>
          <w:tcPr>
            <w:tcW w:w="1843" w:type="dxa"/>
            <w:tcBorders>
              <w:left w:val="single" w:sz="4" w:space="0" w:color="000000"/>
              <w:bottom w:val="single" w:sz="4" w:space="0" w:color="000000"/>
            </w:tcBorders>
            <w:vAlign w:val="center"/>
          </w:tcPr>
          <w:p w14:paraId="3CF7F384" w14:textId="77777777" w:rsidR="00B328A3" w:rsidRPr="007E400A" w:rsidRDefault="00B328A3" w:rsidP="00016705">
            <w:pPr>
              <w:snapToGrid w:val="0"/>
              <w:spacing w:line="360" w:lineRule="auto"/>
              <w:jc w:val="center"/>
            </w:pPr>
            <w:r w:rsidRPr="007E400A">
              <w:t>01.01.2024 - 31.10.2024</w:t>
            </w:r>
          </w:p>
        </w:tc>
        <w:tc>
          <w:tcPr>
            <w:tcW w:w="1559" w:type="dxa"/>
            <w:tcBorders>
              <w:left w:val="single" w:sz="4" w:space="0" w:color="000000"/>
              <w:bottom w:val="single" w:sz="4" w:space="0" w:color="000000"/>
            </w:tcBorders>
            <w:vAlign w:val="center"/>
          </w:tcPr>
          <w:p w14:paraId="0F45F5C2" w14:textId="77777777" w:rsidR="00B328A3" w:rsidRPr="007E400A" w:rsidRDefault="00B328A3" w:rsidP="00016705">
            <w:pPr>
              <w:snapToGrid w:val="0"/>
              <w:spacing w:line="360" w:lineRule="auto"/>
            </w:pPr>
          </w:p>
        </w:tc>
        <w:tc>
          <w:tcPr>
            <w:tcW w:w="2694" w:type="dxa"/>
            <w:tcBorders>
              <w:left w:val="single" w:sz="4" w:space="0" w:color="000000"/>
              <w:bottom w:val="single" w:sz="4" w:space="0" w:color="000000"/>
              <w:right w:val="single" w:sz="4" w:space="0" w:color="000000"/>
            </w:tcBorders>
            <w:vAlign w:val="center"/>
          </w:tcPr>
          <w:p w14:paraId="09F1CF0C" w14:textId="77777777" w:rsidR="00B328A3" w:rsidRPr="007E400A" w:rsidRDefault="00B328A3" w:rsidP="00016705">
            <w:pPr>
              <w:snapToGrid w:val="0"/>
              <w:spacing w:line="360" w:lineRule="auto"/>
            </w:pPr>
          </w:p>
        </w:tc>
      </w:tr>
      <w:tr w:rsidR="00B328A3" w:rsidRPr="007E400A" w14:paraId="4F9AC6C1" w14:textId="77777777" w:rsidTr="00B328A3">
        <w:trPr>
          <w:trHeight w:val="567"/>
        </w:trPr>
        <w:tc>
          <w:tcPr>
            <w:tcW w:w="4111" w:type="dxa"/>
            <w:tcBorders>
              <w:left w:val="single" w:sz="4" w:space="0" w:color="000000"/>
              <w:bottom w:val="single" w:sz="4" w:space="0" w:color="000000"/>
            </w:tcBorders>
            <w:vAlign w:val="center"/>
          </w:tcPr>
          <w:p w14:paraId="5E4C92A4" w14:textId="77777777" w:rsidR="00B328A3" w:rsidRPr="007E400A" w:rsidRDefault="00B328A3" w:rsidP="00016705">
            <w:pPr>
              <w:snapToGrid w:val="0"/>
              <w:spacing w:line="360" w:lineRule="auto"/>
            </w:pPr>
            <w:r w:rsidRPr="007E400A">
              <w:t>Yerel Buğday Çeşitlerinin Genetik Karakterizasyon Verileri</w:t>
            </w:r>
          </w:p>
        </w:tc>
        <w:tc>
          <w:tcPr>
            <w:tcW w:w="1843" w:type="dxa"/>
            <w:tcBorders>
              <w:left w:val="single" w:sz="4" w:space="0" w:color="000000"/>
              <w:bottom w:val="single" w:sz="4" w:space="0" w:color="000000"/>
            </w:tcBorders>
            <w:vAlign w:val="center"/>
          </w:tcPr>
          <w:p w14:paraId="3AA29444" w14:textId="77777777" w:rsidR="00B328A3" w:rsidRPr="007E400A" w:rsidRDefault="00B328A3" w:rsidP="00016705">
            <w:pPr>
              <w:snapToGrid w:val="0"/>
              <w:spacing w:line="360" w:lineRule="auto"/>
              <w:jc w:val="center"/>
            </w:pPr>
            <w:r w:rsidRPr="007E400A">
              <w:t>01.02.2024 - 31.05.2025</w:t>
            </w:r>
          </w:p>
        </w:tc>
        <w:tc>
          <w:tcPr>
            <w:tcW w:w="1559" w:type="dxa"/>
            <w:tcBorders>
              <w:left w:val="single" w:sz="4" w:space="0" w:color="000000"/>
              <w:bottom w:val="single" w:sz="4" w:space="0" w:color="000000"/>
            </w:tcBorders>
            <w:vAlign w:val="center"/>
          </w:tcPr>
          <w:p w14:paraId="0A1EC3C2" w14:textId="77777777" w:rsidR="00B328A3" w:rsidRPr="007E400A" w:rsidRDefault="00B328A3" w:rsidP="00016705">
            <w:pPr>
              <w:snapToGrid w:val="0"/>
              <w:spacing w:line="360" w:lineRule="auto"/>
            </w:pPr>
          </w:p>
        </w:tc>
        <w:tc>
          <w:tcPr>
            <w:tcW w:w="2694" w:type="dxa"/>
            <w:tcBorders>
              <w:left w:val="single" w:sz="4" w:space="0" w:color="000000"/>
              <w:bottom w:val="single" w:sz="4" w:space="0" w:color="000000"/>
              <w:right w:val="single" w:sz="4" w:space="0" w:color="000000"/>
            </w:tcBorders>
            <w:vAlign w:val="center"/>
          </w:tcPr>
          <w:p w14:paraId="59488ECA" w14:textId="77777777" w:rsidR="00B328A3" w:rsidRPr="007E400A" w:rsidRDefault="00B328A3" w:rsidP="00016705">
            <w:pPr>
              <w:snapToGrid w:val="0"/>
              <w:spacing w:line="360" w:lineRule="auto"/>
            </w:pPr>
          </w:p>
        </w:tc>
      </w:tr>
      <w:tr w:rsidR="00B328A3" w:rsidRPr="007E400A" w14:paraId="6E2928C5" w14:textId="77777777" w:rsidTr="00B328A3">
        <w:trPr>
          <w:trHeight w:val="567"/>
        </w:trPr>
        <w:tc>
          <w:tcPr>
            <w:tcW w:w="4111" w:type="dxa"/>
            <w:tcBorders>
              <w:left w:val="single" w:sz="4" w:space="0" w:color="000000"/>
              <w:bottom w:val="single" w:sz="4" w:space="0" w:color="000000"/>
            </w:tcBorders>
            <w:vAlign w:val="center"/>
          </w:tcPr>
          <w:p w14:paraId="7FC7BF1D" w14:textId="77777777" w:rsidR="00B328A3" w:rsidRPr="007E400A" w:rsidRDefault="00B328A3" w:rsidP="00016705">
            <w:pPr>
              <w:snapToGrid w:val="0"/>
              <w:spacing w:line="360" w:lineRule="auto"/>
            </w:pPr>
            <w:r w:rsidRPr="007E400A">
              <w:t>Yerel Buğday Çeşitlerinin Fenotipik Karakterizasyon Verileri</w:t>
            </w:r>
          </w:p>
        </w:tc>
        <w:tc>
          <w:tcPr>
            <w:tcW w:w="1843" w:type="dxa"/>
            <w:tcBorders>
              <w:left w:val="single" w:sz="4" w:space="0" w:color="000000"/>
              <w:bottom w:val="single" w:sz="4" w:space="0" w:color="000000"/>
            </w:tcBorders>
            <w:vAlign w:val="center"/>
          </w:tcPr>
          <w:p w14:paraId="2CFBB60B" w14:textId="77777777" w:rsidR="00B328A3" w:rsidRPr="007E400A" w:rsidRDefault="00B328A3" w:rsidP="00016705">
            <w:pPr>
              <w:snapToGrid w:val="0"/>
              <w:spacing w:line="360" w:lineRule="auto"/>
              <w:jc w:val="center"/>
            </w:pPr>
            <w:r w:rsidRPr="007E400A">
              <w:t>01.11.2024 - 30.06.2025</w:t>
            </w:r>
          </w:p>
        </w:tc>
        <w:tc>
          <w:tcPr>
            <w:tcW w:w="1559" w:type="dxa"/>
            <w:tcBorders>
              <w:left w:val="single" w:sz="4" w:space="0" w:color="000000"/>
              <w:bottom w:val="single" w:sz="4" w:space="0" w:color="000000"/>
            </w:tcBorders>
            <w:vAlign w:val="center"/>
          </w:tcPr>
          <w:p w14:paraId="4F839D3C" w14:textId="77777777" w:rsidR="00B328A3" w:rsidRPr="007E400A" w:rsidRDefault="00B328A3" w:rsidP="00016705">
            <w:pPr>
              <w:snapToGrid w:val="0"/>
              <w:spacing w:line="360" w:lineRule="auto"/>
            </w:pPr>
          </w:p>
        </w:tc>
        <w:tc>
          <w:tcPr>
            <w:tcW w:w="2694" w:type="dxa"/>
            <w:tcBorders>
              <w:left w:val="single" w:sz="4" w:space="0" w:color="000000"/>
              <w:bottom w:val="single" w:sz="4" w:space="0" w:color="000000"/>
              <w:right w:val="single" w:sz="4" w:space="0" w:color="000000"/>
            </w:tcBorders>
            <w:vAlign w:val="center"/>
          </w:tcPr>
          <w:p w14:paraId="0733ED74" w14:textId="77777777" w:rsidR="00B328A3" w:rsidRPr="007E400A" w:rsidRDefault="00B328A3" w:rsidP="00016705">
            <w:pPr>
              <w:snapToGrid w:val="0"/>
              <w:spacing w:line="360" w:lineRule="auto"/>
            </w:pPr>
          </w:p>
        </w:tc>
      </w:tr>
      <w:tr w:rsidR="00B328A3" w:rsidRPr="007E400A" w14:paraId="55F3D070" w14:textId="77777777" w:rsidTr="00B328A3">
        <w:trPr>
          <w:trHeight w:val="567"/>
        </w:trPr>
        <w:tc>
          <w:tcPr>
            <w:tcW w:w="4111" w:type="dxa"/>
            <w:tcBorders>
              <w:left w:val="single" w:sz="4" w:space="0" w:color="000000"/>
              <w:bottom w:val="single" w:sz="4" w:space="0" w:color="000000"/>
            </w:tcBorders>
            <w:vAlign w:val="center"/>
          </w:tcPr>
          <w:p w14:paraId="3C0DFF29" w14:textId="77777777" w:rsidR="00B328A3" w:rsidRPr="007E400A" w:rsidRDefault="00B328A3" w:rsidP="00016705">
            <w:pPr>
              <w:snapToGrid w:val="0"/>
              <w:spacing w:line="360" w:lineRule="auto"/>
            </w:pPr>
            <w:r w:rsidRPr="007E400A">
              <w:t>İklim Değişikliği Şartlarında Verimli Buğday Çeşitleri</w:t>
            </w:r>
          </w:p>
        </w:tc>
        <w:tc>
          <w:tcPr>
            <w:tcW w:w="1843" w:type="dxa"/>
            <w:tcBorders>
              <w:left w:val="single" w:sz="4" w:space="0" w:color="000000"/>
              <w:bottom w:val="single" w:sz="4" w:space="0" w:color="000000"/>
            </w:tcBorders>
            <w:vAlign w:val="center"/>
          </w:tcPr>
          <w:p w14:paraId="00028976" w14:textId="77777777" w:rsidR="00B328A3" w:rsidRPr="007E400A" w:rsidRDefault="00B328A3" w:rsidP="00016705">
            <w:pPr>
              <w:snapToGrid w:val="0"/>
              <w:spacing w:line="360" w:lineRule="auto"/>
              <w:jc w:val="center"/>
            </w:pPr>
            <w:r w:rsidRPr="007E400A">
              <w:t>01.05.2025 - 30.06.2025</w:t>
            </w:r>
          </w:p>
        </w:tc>
        <w:tc>
          <w:tcPr>
            <w:tcW w:w="1559" w:type="dxa"/>
            <w:tcBorders>
              <w:left w:val="single" w:sz="4" w:space="0" w:color="000000"/>
              <w:bottom w:val="single" w:sz="4" w:space="0" w:color="000000"/>
            </w:tcBorders>
            <w:vAlign w:val="center"/>
          </w:tcPr>
          <w:p w14:paraId="7C6024DE" w14:textId="77777777" w:rsidR="00B328A3" w:rsidRPr="007E400A" w:rsidRDefault="00B328A3" w:rsidP="00016705">
            <w:pPr>
              <w:snapToGrid w:val="0"/>
              <w:spacing w:line="360" w:lineRule="auto"/>
            </w:pPr>
          </w:p>
        </w:tc>
        <w:tc>
          <w:tcPr>
            <w:tcW w:w="2694" w:type="dxa"/>
            <w:tcBorders>
              <w:left w:val="single" w:sz="4" w:space="0" w:color="000000"/>
              <w:bottom w:val="single" w:sz="4" w:space="0" w:color="000000"/>
              <w:right w:val="single" w:sz="4" w:space="0" w:color="000000"/>
            </w:tcBorders>
            <w:vAlign w:val="center"/>
          </w:tcPr>
          <w:p w14:paraId="0F7350EA" w14:textId="77777777" w:rsidR="00B328A3" w:rsidRPr="007E400A" w:rsidRDefault="00B328A3" w:rsidP="00016705">
            <w:pPr>
              <w:snapToGrid w:val="0"/>
              <w:spacing w:line="360" w:lineRule="auto"/>
            </w:pPr>
          </w:p>
        </w:tc>
      </w:tr>
    </w:tbl>
    <w:p w14:paraId="12804E7B" w14:textId="77777777" w:rsidR="00B328A3" w:rsidRPr="007E400A" w:rsidRDefault="00B328A3" w:rsidP="00016705">
      <w:pPr>
        <w:spacing w:line="360" w:lineRule="auto"/>
        <w:rPr>
          <w:rFonts w:ascii="Times New Roman"/>
        </w:rPr>
        <w:sectPr w:rsidR="00B328A3" w:rsidRPr="007E400A" w:rsidSect="00B328A3">
          <w:footerReference w:type="default" r:id="rId33"/>
          <w:pgSz w:w="11910" w:h="16840"/>
          <w:pgMar w:top="1440" w:right="940" w:bottom="880" w:left="1100" w:header="0" w:footer="753" w:gutter="0"/>
          <w:cols w:space="708"/>
          <w:docGrid w:linePitch="299"/>
        </w:sectPr>
      </w:pPr>
    </w:p>
    <w:p w14:paraId="7048AFD7" w14:textId="56C0935F" w:rsidR="00915131" w:rsidRPr="007E400A" w:rsidRDefault="00475602" w:rsidP="00016705">
      <w:pPr>
        <w:pStyle w:val="ListParagraph"/>
        <w:numPr>
          <w:ilvl w:val="0"/>
          <w:numId w:val="2"/>
        </w:numPr>
        <w:tabs>
          <w:tab w:val="left" w:pos="604"/>
        </w:tabs>
        <w:spacing w:line="360" w:lineRule="auto"/>
        <w:ind w:left="603" w:hanging="361"/>
        <w:rPr>
          <w:rFonts w:ascii="Arial" w:hAnsi="Arial"/>
          <w:b/>
        </w:rPr>
      </w:pPr>
      <w:bookmarkStart w:id="224" w:name="_bookmark6"/>
      <w:bookmarkStart w:id="225" w:name="_bookmark7"/>
      <w:bookmarkStart w:id="226" w:name="_bookmark8"/>
      <w:bookmarkEnd w:id="224"/>
      <w:bookmarkEnd w:id="225"/>
      <w:bookmarkEnd w:id="226"/>
      <w:r w:rsidRPr="007E400A">
        <w:rPr>
          <w:rFonts w:ascii="Arial" w:hAnsi="Arial"/>
          <w:b/>
        </w:rPr>
        <w:lastRenderedPageBreak/>
        <w:t>DÖNEM</w:t>
      </w:r>
      <w:r w:rsidRPr="007E400A">
        <w:rPr>
          <w:rFonts w:ascii="Arial" w:hAnsi="Arial"/>
          <w:b/>
          <w:spacing w:val="-8"/>
        </w:rPr>
        <w:t xml:space="preserve"> </w:t>
      </w:r>
      <w:r w:rsidRPr="007E400A">
        <w:rPr>
          <w:rFonts w:ascii="Arial" w:hAnsi="Arial"/>
          <w:b/>
        </w:rPr>
        <w:t>İÇİNDE</w:t>
      </w:r>
      <w:r w:rsidRPr="007E400A">
        <w:rPr>
          <w:rFonts w:ascii="Arial" w:hAnsi="Arial"/>
          <w:b/>
          <w:spacing w:val="-6"/>
        </w:rPr>
        <w:t xml:space="preserve"> </w:t>
      </w:r>
      <w:r w:rsidRPr="007E400A">
        <w:rPr>
          <w:rFonts w:ascii="Arial" w:hAnsi="Arial"/>
          <w:b/>
        </w:rPr>
        <w:t>KAZANILAN</w:t>
      </w:r>
      <w:r w:rsidRPr="007E400A">
        <w:rPr>
          <w:rFonts w:ascii="Arial" w:hAnsi="Arial"/>
          <w:b/>
          <w:spacing w:val="-4"/>
        </w:rPr>
        <w:t xml:space="preserve"> </w:t>
      </w:r>
      <w:r w:rsidRPr="007E400A">
        <w:rPr>
          <w:rFonts w:ascii="Arial" w:hAnsi="Arial"/>
          <w:b/>
        </w:rPr>
        <w:t>TEKNİK</w:t>
      </w:r>
      <w:r w:rsidRPr="007E400A">
        <w:rPr>
          <w:rFonts w:ascii="Arial" w:hAnsi="Arial"/>
          <w:b/>
          <w:spacing w:val="-6"/>
        </w:rPr>
        <w:t xml:space="preserve"> </w:t>
      </w:r>
      <w:r w:rsidRPr="007E400A">
        <w:rPr>
          <w:rFonts w:ascii="Arial" w:hAnsi="Arial"/>
          <w:b/>
        </w:rPr>
        <w:t>YETKİNLİKLER</w:t>
      </w:r>
    </w:p>
    <w:p w14:paraId="148D6247" w14:textId="77F03F7D" w:rsidR="00915131" w:rsidRPr="007E400A" w:rsidRDefault="00A405A2" w:rsidP="00016705">
      <w:pPr>
        <w:pStyle w:val="BodyText"/>
        <w:spacing w:before="2" w:line="360" w:lineRule="auto"/>
        <w:rPr>
          <w:sz w:val="21"/>
        </w:rPr>
      </w:pPr>
      <w:r w:rsidRPr="007E400A">
        <w:rPr>
          <w:noProof/>
          <w:lang w:eastAsia="tr-TR"/>
        </w:rPr>
        <mc:AlternateContent>
          <mc:Choice Requires="wps">
            <w:drawing>
              <wp:anchor distT="0" distB="0" distL="0" distR="0" simplePos="0" relativeHeight="251661824" behindDoc="1" locked="0" layoutInCell="1" allowOverlap="1" wp14:anchorId="7C818524" wp14:editId="1AD16825">
                <wp:simplePos x="0" y="0"/>
                <wp:positionH relativeFrom="page">
                  <wp:posOffset>1155700</wp:posOffset>
                </wp:positionH>
                <wp:positionV relativeFrom="paragraph">
                  <wp:posOffset>182245</wp:posOffset>
                </wp:positionV>
                <wp:extent cx="5852160" cy="7886700"/>
                <wp:effectExtent l="0" t="0" r="15240" b="19050"/>
                <wp:wrapTopAndBottom/>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78867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699C07" w14:textId="77777777" w:rsidR="00915131" w:rsidRPr="005B6C1A" w:rsidRDefault="00915131" w:rsidP="00B678F9">
                            <w:pPr>
                              <w:pStyle w:val="BodyText"/>
                              <w:spacing w:before="5" w:line="360" w:lineRule="auto"/>
                              <w:rPr>
                                <w:sz w:val="21"/>
                              </w:rPr>
                            </w:pPr>
                          </w:p>
                          <w:p w14:paraId="1D93AFAE" w14:textId="77777777" w:rsidR="00915131" w:rsidRPr="005B6C1A" w:rsidRDefault="00475602" w:rsidP="00B678F9">
                            <w:pPr>
                              <w:pStyle w:val="BodyText"/>
                              <w:spacing w:line="360" w:lineRule="auto"/>
                              <w:ind w:left="103"/>
                            </w:pPr>
                            <w:r w:rsidRPr="005B6C1A">
                              <w:t>Dönem</w:t>
                            </w:r>
                            <w:r w:rsidRPr="005B6C1A">
                              <w:rPr>
                                <w:spacing w:val="-4"/>
                              </w:rPr>
                              <w:t xml:space="preserve"> </w:t>
                            </w:r>
                            <w:r w:rsidRPr="005B6C1A">
                              <w:t>için</w:t>
                            </w:r>
                            <w:r w:rsidRPr="005B6C1A">
                              <w:rPr>
                                <w:spacing w:val="-5"/>
                              </w:rPr>
                              <w:t xml:space="preserve"> </w:t>
                            </w:r>
                            <w:r w:rsidRPr="005B6C1A">
                              <w:t>kazanılan</w:t>
                            </w:r>
                            <w:r w:rsidRPr="005B6C1A">
                              <w:rPr>
                                <w:spacing w:val="-6"/>
                              </w:rPr>
                              <w:t xml:space="preserve"> </w:t>
                            </w:r>
                            <w:r w:rsidRPr="005B6C1A">
                              <w:t>teknik</w:t>
                            </w:r>
                            <w:r w:rsidRPr="005B6C1A">
                              <w:rPr>
                                <w:spacing w:val="-4"/>
                              </w:rPr>
                              <w:t xml:space="preserve"> </w:t>
                            </w:r>
                            <w:r w:rsidRPr="005B6C1A">
                              <w:t>yetkinlikleri</w:t>
                            </w:r>
                            <w:r w:rsidRPr="005B6C1A">
                              <w:rPr>
                                <w:spacing w:val="-2"/>
                              </w:rPr>
                              <w:t xml:space="preserve"> </w:t>
                            </w:r>
                            <w:r w:rsidRPr="005B6C1A">
                              <w:t>belirtiniz.</w:t>
                            </w:r>
                          </w:p>
                          <w:p w14:paraId="45C778DB" w14:textId="77777777" w:rsidR="00B36F63" w:rsidRDefault="00B36F63" w:rsidP="00B678F9">
                            <w:pPr>
                              <w:pStyle w:val="BodyText"/>
                              <w:spacing w:line="360" w:lineRule="auto"/>
                              <w:ind w:left="103"/>
                            </w:pPr>
                          </w:p>
                          <w:p w14:paraId="6736B47C" w14:textId="03208480" w:rsidR="001F2614" w:rsidRDefault="001F2614" w:rsidP="00802A47">
                            <w:pPr>
                              <w:pStyle w:val="BodyText"/>
                              <w:spacing w:line="360" w:lineRule="auto"/>
                              <w:ind w:left="103"/>
                              <w:jc w:val="both"/>
                            </w:pPr>
                            <w:r>
                              <w:t>MEHMET SİNAN TÜBCİL:</w:t>
                            </w:r>
                            <w:r w:rsidR="00802A47">
                              <w:t xml:space="preserve"> </w:t>
                            </w:r>
                          </w:p>
                          <w:p w14:paraId="36D47CDF" w14:textId="77777777" w:rsidR="001F2614" w:rsidRDefault="001F2614" w:rsidP="00B678F9">
                            <w:pPr>
                              <w:pStyle w:val="BodyText"/>
                              <w:spacing w:line="360" w:lineRule="auto"/>
                              <w:ind w:left="103"/>
                            </w:pPr>
                          </w:p>
                          <w:p w14:paraId="58CF65FF" w14:textId="792C2EFD" w:rsidR="001F2614" w:rsidRDefault="005F28AB" w:rsidP="00B678F9">
                            <w:pPr>
                              <w:pStyle w:val="BodyText"/>
                              <w:spacing w:line="360" w:lineRule="auto"/>
                              <w:ind w:left="103"/>
                              <w:jc w:val="both"/>
                            </w:pPr>
                            <w:r w:rsidRPr="005F28AB">
                              <w:t>VELİ</w:t>
                            </w:r>
                            <w:r>
                              <w:t xml:space="preserve"> BARAK</w:t>
                            </w:r>
                            <w:r w:rsidRPr="005F28AB">
                              <w:t xml:space="preserve">: </w:t>
                            </w:r>
                            <w:r w:rsidR="00CB33F2" w:rsidRPr="00157AF1">
                              <w:rPr>
                                <w:b w:val="0"/>
                                <w:bCs w:val="0"/>
                              </w:rPr>
                              <w:t>Farklı bölgelerden toplanan buğday genetik materyallerinin tarla denemelerini kurarak uygun arazi seçimi, arazi planlaması ve uygun zamanda ekim işlemlerini gerçekleştirme kazanım</w:t>
                            </w:r>
                            <w:r w:rsidR="00157AF1">
                              <w:rPr>
                                <w:b w:val="0"/>
                                <w:bCs w:val="0"/>
                              </w:rPr>
                              <w:t>lar</w:t>
                            </w:r>
                            <w:r w:rsidR="00CB33F2" w:rsidRPr="00157AF1">
                              <w:rPr>
                                <w:b w:val="0"/>
                                <w:bCs w:val="0"/>
                              </w:rPr>
                              <w:t xml:space="preserve">ına sahip oldum. Bu sayede tarla yönetimi, bitki yetiştirme teknikleri ve çevresel faktörlerin bitki gelişimine etkilerini anlama kazanımına sahip oldum. DNA izolasyonu ve saflaştırma tekniklerini uygulama, primer seçimi yapma ve NGS gibi ileri moleküler biyoloji yöntemlerine hakimiyet </w:t>
                            </w:r>
                            <w:del w:id="227" w:author="Hayat TOPÇU" w:date="2025-02-24T12:06:00Z">
                              <w:r w:rsidR="00CB33F2" w:rsidRPr="00157AF1" w:rsidDel="00101D0C">
                                <w:rPr>
                                  <w:b w:val="0"/>
                                  <w:bCs w:val="0"/>
                                </w:rPr>
                                <w:delText xml:space="preserve">kazanma </w:delText>
                              </w:r>
                            </w:del>
                            <w:r w:rsidR="00CB33F2" w:rsidRPr="00157AF1">
                              <w:rPr>
                                <w:b w:val="0"/>
                                <w:bCs w:val="0"/>
                              </w:rPr>
                              <w:t>kazan</w:t>
                            </w:r>
                            <w:r w:rsidR="00157AF1">
                              <w:rPr>
                                <w:b w:val="0"/>
                                <w:bCs w:val="0"/>
                              </w:rPr>
                              <w:t>dı</w:t>
                            </w:r>
                            <w:r w:rsidR="00CB33F2" w:rsidRPr="00157AF1">
                              <w:rPr>
                                <w:b w:val="0"/>
                                <w:bCs w:val="0"/>
                              </w:rPr>
                              <w:t>m. Laboratuvar çalışmaları sırasında titizlikle çalışarak, problem çözme ve detaylara odaklanma becerilerini geliştir</w:t>
                            </w:r>
                            <w:r w:rsidR="00157AF1">
                              <w:rPr>
                                <w:b w:val="0"/>
                                <w:bCs w:val="0"/>
                              </w:rPr>
                              <w:t>dim</w:t>
                            </w:r>
                            <w:r w:rsidR="00CB33F2" w:rsidRPr="00157AF1">
                              <w:rPr>
                                <w:b w:val="0"/>
                                <w:bCs w:val="0"/>
                              </w:rPr>
                              <w:t>. Proje yönetimi, zaman planlama ve sektörel iletişim konularında aktif rol alarak deneyim kazand</w:t>
                            </w:r>
                            <w:r w:rsidR="00157AF1">
                              <w:rPr>
                                <w:b w:val="0"/>
                                <w:bCs w:val="0"/>
                              </w:rPr>
                              <w:t>ı</w:t>
                            </w:r>
                            <w:r w:rsidR="00CB33F2" w:rsidRPr="00157AF1">
                              <w:rPr>
                                <w:b w:val="0"/>
                                <w:bCs w:val="0"/>
                              </w:rPr>
                              <w:t>m. Ayrıca, bilimsel raporlama, ekip çalışması ve profesyonel ağ oluşturma gibi alanlarda kendimi geliştir</w:t>
                            </w:r>
                            <w:r w:rsidR="00157AF1">
                              <w:rPr>
                                <w:b w:val="0"/>
                                <w:bCs w:val="0"/>
                              </w:rPr>
                              <w:t>di</w:t>
                            </w:r>
                            <w:r w:rsidR="00CB33F2" w:rsidRPr="00157AF1">
                              <w:rPr>
                                <w:b w:val="0"/>
                                <w:bCs w:val="0"/>
                              </w:rPr>
                              <w:t>m.</w:t>
                            </w:r>
                          </w:p>
                          <w:p w14:paraId="7DD6D303" w14:textId="77777777" w:rsidR="004517D3" w:rsidRDefault="004517D3" w:rsidP="00B678F9">
                            <w:pPr>
                              <w:pStyle w:val="BodyText"/>
                              <w:spacing w:line="360" w:lineRule="auto"/>
                              <w:ind w:left="103"/>
                              <w:jc w:val="both"/>
                              <w:rPr>
                                <w:b w:val="0"/>
                                <w:bCs w:val="0"/>
                              </w:rPr>
                            </w:pPr>
                          </w:p>
                          <w:p w14:paraId="3ADC9893" w14:textId="241CFE81" w:rsidR="0003519B" w:rsidRDefault="001F2614" w:rsidP="00B678F9">
                            <w:pPr>
                              <w:pStyle w:val="BodyText"/>
                              <w:spacing w:line="360" w:lineRule="auto"/>
                              <w:ind w:left="103"/>
                              <w:jc w:val="both"/>
                            </w:pPr>
                            <w:r w:rsidRPr="001F2614">
                              <w:t>AHMET SAMET GÜRKAN:</w:t>
                            </w:r>
                            <w:r w:rsidR="0003519B">
                              <w:t xml:space="preserve"> </w:t>
                            </w:r>
                          </w:p>
                          <w:p w14:paraId="5A65396E" w14:textId="77777777" w:rsidR="004517D3" w:rsidRDefault="004517D3" w:rsidP="00B678F9">
                            <w:pPr>
                              <w:pStyle w:val="BodyText"/>
                              <w:spacing w:line="360" w:lineRule="auto"/>
                              <w:ind w:left="103"/>
                              <w:jc w:val="both"/>
                            </w:pPr>
                          </w:p>
                          <w:p w14:paraId="0F24DC6D" w14:textId="41F67DC7" w:rsidR="004517D3" w:rsidRPr="0003519B" w:rsidRDefault="004517D3" w:rsidP="00B678F9">
                            <w:pPr>
                              <w:pStyle w:val="BodyText"/>
                              <w:spacing w:line="360" w:lineRule="auto"/>
                              <w:ind w:left="103"/>
                              <w:jc w:val="both"/>
                              <w:rPr>
                                <w:b w:val="0"/>
                                <w:bCs w:val="0"/>
                              </w:rPr>
                            </w:pPr>
                            <w:r>
                              <w:t>UBEYDE ACAR:</w:t>
                            </w:r>
                            <w:ins w:id="228" w:author="Ubeyde Acar" w:date="2025-02-27T13:01:00Z" w16du:dateUtc="2025-02-27T10:01:00Z">
                              <w:r w:rsidR="00895621">
                                <w:t xml:space="preserve"> </w:t>
                              </w:r>
                              <w:r w:rsidR="00895621" w:rsidRPr="00895621">
                                <w:rPr>
                                  <w:b w:val="0"/>
                                  <w:bCs w:val="0"/>
                                  <w:rPrChange w:id="229" w:author="Ubeyde Acar" w:date="2025-02-27T13:03:00Z" w16du:dateUtc="2025-02-27T10:03:00Z">
                                    <w:rPr/>
                                  </w:rPrChange>
                                </w:rPr>
                                <w:t>Elde edilen</w:t>
                              </w:r>
                            </w:ins>
                            <w:ins w:id="230" w:author="Ubeyde Acar" w:date="2025-02-27T12:59:00Z" w16du:dateUtc="2025-02-27T09:59:00Z">
                              <w:r w:rsidR="005A29EE" w:rsidRPr="00895621">
                                <w:rPr>
                                  <w:b w:val="0"/>
                                  <w:bCs w:val="0"/>
                                  <w:rPrChange w:id="231" w:author="Ubeyde Acar" w:date="2025-02-27T13:03:00Z" w16du:dateUtc="2025-02-27T10:03:00Z">
                                    <w:rPr/>
                                  </w:rPrChange>
                                </w:rPr>
                                <w:t xml:space="preserve"> </w:t>
                              </w:r>
                            </w:ins>
                            <w:ins w:id="232" w:author="Ubeyde Acar" w:date="2025-02-27T12:58:00Z" w16du:dateUtc="2025-02-27T09:58:00Z">
                              <w:r w:rsidR="005A29EE" w:rsidRPr="00895621">
                                <w:rPr>
                                  <w:b w:val="0"/>
                                  <w:bCs w:val="0"/>
                                  <w:rPrChange w:id="233" w:author="Ubeyde Acar" w:date="2025-02-27T13:03:00Z" w16du:dateUtc="2025-02-27T10:03:00Z">
                                    <w:rPr/>
                                  </w:rPrChange>
                                </w:rPr>
                                <w:t>SNP</w:t>
                              </w:r>
                            </w:ins>
                            <w:ins w:id="234" w:author="Ubeyde Acar" w:date="2025-02-27T13:00:00Z" w16du:dateUtc="2025-02-27T10:00:00Z">
                              <w:r w:rsidR="005A29EE" w:rsidRPr="00895621">
                                <w:rPr>
                                  <w:b w:val="0"/>
                                  <w:bCs w:val="0"/>
                                  <w:rPrChange w:id="235" w:author="Ubeyde Acar" w:date="2025-02-27T13:03:00Z" w16du:dateUtc="2025-02-27T10:03:00Z">
                                    <w:rPr/>
                                  </w:rPrChange>
                                </w:rPr>
                                <w:t>-Fenotip</w:t>
                              </w:r>
                            </w:ins>
                            <w:ins w:id="236" w:author="Ubeyde Acar" w:date="2025-02-27T12:59:00Z" w16du:dateUtc="2025-02-27T09:59:00Z">
                              <w:r w:rsidR="005A29EE" w:rsidRPr="00895621">
                                <w:rPr>
                                  <w:b w:val="0"/>
                                  <w:bCs w:val="0"/>
                                  <w:rPrChange w:id="237" w:author="Ubeyde Acar" w:date="2025-02-27T13:03:00Z" w16du:dateUtc="2025-02-27T10:03:00Z">
                                    <w:rPr/>
                                  </w:rPrChange>
                                </w:rPr>
                                <w:t xml:space="preserve"> Genomik seleksiyon datasetleri</w:t>
                              </w:r>
                            </w:ins>
                            <w:ins w:id="238" w:author="Ubeyde Acar" w:date="2025-02-27T13:01:00Z" w16du:dateUtc="2025-02-27T10:01:00Z">
                              <w:r w:rsidR="00895621" w:rsidRPr="00895621">
                                <w:rPr>
                                  <w:b w:val="0"/>
                                  <w:bCs w:val="0"/>
                                  <w:rPrChange w:id="239" w:author="Ubeyde Acar" w:date="2025-02-27T13:03:00Z" w16du:dateUtc="2025-02-27T10:03:00Z">
                                    <w:rPr/>
                                  </w:rPrChange>
                                </w:rPr>
                                <w:t xml:space="preserve"> için </w:t>
                              </w:r>
                            </w:ins>
                            <w:ins w:id="240" w:author="Ubeyde Acar" w:date="2025-02-27T13:00:00Z" w16du:dateUtc="2025-02-27T10:00:00Z">
                              <w:r w:rsidR="005A29EE" w:rsidRPr="00895621">
                                <w:rPr>
                                  <w:b w:val="0"/>
                                  <w:bCs w:val="0"/>
                                  <w:rPrChange w:id="241" w:author="Ubeyde Acar" w:date="2025-02-27T13:03:00Z" w16du:dateUtc="2025-02-27T10:03:00Z">
                                    <w:rPr/>
                                  </w:rPrChange>
                                </w:rPr>
                                <w:t>yüksek performans</w:t>
                              </w:r>
                            </w:ins>
                            <w:ins w:id="242" w:author="Ubeyde Acar" w:date="2025-02-27T13:02:00Z" w16du:dateUtc="2025-02-27T10:02:00Z">
                              <w:r w:rsidR="00895621" w:rsidRPr="00895621">
                                <w:rPr>
                                  <w:b w:val="0"/>
                                  <w:bCs w:val="0"/>
                                  <w:rPrChange w:id="243" w:author="Ubeyde Acar" w:date="2025-02-27T13:03:00Z" w16du:dateUtc="2025-02-27T10:03:00Z">
                                    <w:rPr/>
                                  </w:rPrChange>
                                </w:rPr>
                                <w:t xml:space="preserve"> göstere</w:t>
                              </w:r>
                            </w:ins>
                            <w:ins w:id="244" w:author="Ubeyde Acar" w:date="2025-03-04T16:08:00Z" w16du:dateUtc="2025-03-04T13:08:00Z">
                              <w:r w:rsidR="000D6947">
                                <w:rPr>
                                  <w:b w:val="0"/>
                                  <w:bCs w:val="0"/>
                                </w:rPr>
                                <w:t>n</w:t>
                              </w:r>
                            </w:ins>
                            <w:ins w:id="245" w:author="Ubeyde Acar" w:date="2025-02-27T13:03:00Z" w16du:dateUtc="2025-02-27T10:03:00Z">
                              <w:r w:rsidR="00895621">
                                <w:rPr>
                                  <w:b w:val="0"/>
                                  <w:bCs w:val="0"/>
                                </w:rPr>
                                <w:t xml:space="preserve"> </w:t>
                              </w:r>
                            </w:ins>
                            <w:ins w:id="246" w:author="Ubeyde Acar" w:date="2025-02-27T13:02:00Z" w16du:dateUtc="2025-02-27T10:02:00Z">
                              <w:r w:rsidR="00895621" w:rsidRPr="00895621">
                                <w:rPr>
                                  <w:b w:val="0"/>
                                  <w:bCs w:val="0"/>
                                  <w:rPrChange w:id="247" w:author="Ubeyde Acar" w:date="2025-02-27T13:03:00Z" w16du:dateUtc="2025-02-27T10:03:00Z">
                                    <w:rPr/>
                                  </w:rPrChange>
                                </w:rPr>
                                <w:t>uygun parametrelere sahip optimal</w:t>
                              </w:r>
                            </w:ins>
                            <w:ins w:id="248" w:author="Ubeyde Acar" w:date="2025-02-27T12:59:00Z" w16du:dateUtc="2025-02-27T09:59:00Z">
                              <w:r w:rsidR="005A29EE" w:rsidRPr="00895621">
                                <w:rPr>
                                  <w:b w:val="0"/>
                                  <w:bCs w:val="0"/>
                                  <w:rPrChange w:id="249" w:author="Ubeyde Acar" w:date="2025-02-27T13:03:00Z" w16du:dateUtc="2025-02-27T10:03:00Z">
                                    <w:rPr/>
                                  </w:rPrChange>
                                </w:rPr>
                                <w:t xml:space="preserve"> derin öğrenme modellerin</w:t>
                              </w:r>
                            </w:ins>
                            <w:ins w:id="250" w:author="Ubeyde Acar" w:date="2025-02-27T13:03:00Z" w16du:dateUtc="2025-02-27T10:03:00Z">
                              <w:r w:rsidR="00895621" w:rsidRPr="00895621">
                                <w:rPr>
                                  <w:b w:val="0"/>
                                  <w:bCs w:val="0"/>
                                  <w:rPrChange w:id="251" w:author="Ubeyde Acar" w:date="2025-02-27T13:03:00Z" w16du:dateUtc="2025-02-27T10:03:00Z">
                                    <w:rPr/>
                                  </w:rPrChange>
                                </w:rPr>
                                <w:t>in grid search metoduyla</w:t>
                              </w:r>
                              <w:r w:rsidR="00895621">
                                <w:t xml:space="preserve"> </w:t>
                              </w:r>
                              <w:r w:rsidR="00895621" w:rsidRPr="00895621">
                                <w:rPr>
                                  <w:b w:val="0"/>
                                  <w:bCs w:val="0"/>
                                  <w:rPrChange w:id="252" w:author="Ubeyde Acar" w:date="2025-02-27T13:03:00Z" w16du:dateUtc="2025-02-27T10:03:00Z">
                                    <w:rPr/>
                                  </w:rPrChange>
                                </w:rPr>
                                <w:t>araştırılm</w:t>
                              </w:r>
                            </w:ins>
                            <w:ins w:id="253" w:author="Ubeyde Acar" w:date="2025-02-27T13:04:00Z" w16du:dateUtc="2025-02-27T10:04:00Z">
                              <w:r w:rsidR="00895621">
                                <w:rPr>
                                  <w:b w:val="0"/>
                                  <w:bCs w:val="0"/>
                                </w:rPr>
                                <w:t xml:space="preserve">asında </w:t>
                              </w:r>
                            </w:ins>
                            <w:ins w:id="254" w:author="Ubeyde Acar" w:date="2025-02-27T13:05:00Z" w16du:dateUtc="2025-02-27T10:05:00Z">
                              <w:r w:rsidR="00895621">
                                <w:rPr>
                                  <w:b w:val="0"/>
                                  <w:bCs w:val="0"/>
                                </w:rPr>
                                <w:t>katkı sağladım.</w:t>
                              </w:r>
                            </w:ins>
                            <w:ins w:id="255" w:author="Ubeyde Acar" w:date="2025-02-27T13:24:00Z" w16du:dateUtc="2025-02-27T10:24:00Z">
                              <w:r w:rsidR="00E9199D">
                                <w:rPr>
                                  <w:b w:val="0"/>
                                  <w:bCs w:val="0"/>
                                </w:rPr>
                                <w:t xml:space="preserve"> Farklı Modellerin (1D-evrişimsel sinir ağları ve ileri beslemeli sinir ağları) bu görev zarfı altında nasıl performans gösterdiği ve her model</w:t>
                              </w:r>
                            </w:ins>
                            <w:ins w:id="256" w:author="Ubeyde Acar" w:date="2025-02-27T13:25:00Z" w16du:dateUtc="2025-02-27T10:25:00Z">
                              <w:r w:rsidR="00E9199D">
                                <w:rPr>
                                  <w:b w:val="0"/>
                                  <w:bCs w:val="0"/>
                                </w:rPr>
                                <w:t xml:space="preserve"> kendi </w:t>
                              </w:r>
                            </w:ins>
                            <w:ins w:id="257" w:author="Ubeyde Acar" w:date="2025-02-27T13:24:00Z" w16du:dateUtc="2025-02-27T10:24:00Z">
                              <w:r w:rsidR="00E9199D">
                                <w:rPr>
                                  <w:b w:val="0"/>
                                  <w:bCs w:val="0"/>
                                </w:rPr>
                                <w:t>içerisinde hangi parametre kombinasyo</w:t>
                              </w:r>
                            </w:ins>
                            <w:ins w:id="258" w:author="Ubeyde Acar" w:date="2025-02-27T13:25:00Z" w16du:dateUtc="2025-02-27T10:25:00Z">
                              <w:r w:rsidR="00E9199D">
                                <w:rPr>
                                  <w:b w:val="0"/>
                                  <w:bCs w:val="0"/>
                                </w:rPr>
                                <w:t>nları</w:t>
                              </w:r>
                            </w:ins>
                            <w:ins w:id="259" w:author="Ubeyde Acar" w:date="2025-03-04T16:08:00Z" w16du:dateUtc="2025-03-04T13:08:00Z">
                              <w:r w:rsidR="000D6947">
                                <w:rPr>
                                  <w:b w:val="0"/>
                                  <w:bCs w:val="0"/>
                                </w:rPr>
                                <w:t xml:space="preserve"> ile</w:t>
                              </w:r>
                            </w:ins>
                            <w:ins w:id="260" w:author="Ubeyde Acar" w:date="2025-02-27T13:25:00Z" w16du:dateUtc="2025-02-27T10:25:00Z">
                              <w:r w:rsidR="00E9199D">
                                <w:rPr>
                                  <w:b w:val="0"/>
                                  <w:bCs w:val="0"/>
                                </w:rPr>
                                <w:t xml:space="preserve"> en iyi performansı </w:t>
                              </w:r>
                            </w:ins>
                            <w:ins w:id="261" w:author="Ubeyde Acar" w:date="2025-02-27T13:29:00Z" w16du:dateUtc="2025-02-27T10:29:00Z">
                              <w:r w:rsidR="00E9199D">
                                <w:rPr>
                                  <w:b w:val="0"/>
                                  <w:bCs w:val="0"/>
                                </w:rPr>
                                <w:t>sergileye</w:t>
                              </w:r>
                            </w:ins>
                            <w:ins w:id="262" w:author="Ubeyde Acar" w:date="2025-02-27T13:25:00Z" w16du:dateUtc="2025-02-27T10:25:00Z">
                              <w:r w:rsidR="00E9199D">
                                <w:rPr>
                                  <w:b w:val="0"/>
                                  <w:bCs w:val="0"/>
                                </w:rPr>
                                <w:t>bileceğini araştırma imkanına sahip oldum.</w:t>
                              </w:r>
                            </w:ins>
                            <w:ins w:id="263" w:author="Ubeyde Acar" w:date="2025-02-27T13:28:00Z" w16du:dateUtc="2025-02-27T10:28:00Z">
                              <w:r w:rsidR="00E9199D">
                                <w:rPr>
                                  <w:b w:val="0"/>
                                  <w:bCs w:val="0"/>
                                </w:rPr>
                                <w:t xml:space="preserve"> PyTorch kütüphanesi adı altında tensörler üzerinde</w:t>
                              </w:r>
                            </w:ins>
                            <w:ins w:id="264" w:author="Ubeyde Acar" w:date="2025-02-27T13:29:00Z" w16du:dateUtc="2025-02-27T10:29:00Z">
                              <w:r w:rsidR="00E9199D">
                                <w:rPr>
                                  <w:b w:val="0"/>
                                  <w:bCs w:val="0"/>
                                </w:rPr>
                                <w:t xml:space="preserve"> model eğitimi öncesi veri önhazırlığı aşamasında</w:t>
                              </w:r>
                            </w:ins>
                            <w:ins w:id="265" w:author="Ubeyde Acar" w:date="2025-02-27T13:28:00Z" w16du:dateUtc="2025-02-27T10:28:00Z">
                              <w:r w:rsidR="00E9199D">
                                <w:rPr>
                                  <w:b w:val="0"/>
                                  <w:bCs w:val="0"/>
                                </w:rPr>
                                <w:t xml:space="preserve"> uygulanan önemli operasyonlar</w:t>
                              </w:r>
                            </w:ins>
                            <w:ins w:id="266" w:author="Ubeyde Acar" w:date="2025-02-27T13:34:00Z" w16du:dateUtc="2025-02-27T10:34:00Z">
                              <w:r w:rsidR="00D76BC3">
                                <w:rPr>
                                  <w:b w:val="0"/>
                                  <w:bCs w:val="0"/>
                                </w:rPr>
                                <w:t xml:space="preserve">, </w:t>
                              </w:r>
                            </w:ins>
                            <w:ins w:id="267" w:author="Ubeyde Acar" w:date="2025-02-27T13:33:00Z" w16du:dateUtc="2025-02-27T10:33:00Z">
                              <w:r w:rsidR="00D76BC3">
                                <w:rPr>
                                  <w:b w:val="0"/>
                                  <w:bCs w:val="0"/>
                                </w:rPr>
                                <w:t xml:space="preserve">model </w:t>
                              </w:r>
                            </w:ins>
                            <w:ins w:id="268" w:author="Ubeyde Acar" w:date="2025-02-27T13:34:00Z" w16du:dateUtc="2025-02-27T10:34:00Z">
                              <w:r w:rsidR="00D76BC3">
                                <w:rPr>
                                  <w:b w:val="0"/>
                                  <w:bCs w:val="0"/>
                                </w:rPr>
                                <w:t xml:space="preserve"> kurul</w:t>
                              </w:r>
                            </w:ins>
                            <w:ins w:id="269" w:author="Ubeyde Acar" w:date="2025-02-27T13:33:00Z" w16du:dateUtc="2025-02-27T10:33:00Z">
                              <w:r w:rsidR="00D76BC3">
                                <w:rPr>
                                  <w:b w:val="0"/>
                                  <w:bCs w:val="0"/>
                                </w:rPr>
                                <w:t>ması ve eğitimi</w:t>
                              </w:r>
                            </w:ins>
                            <w:ins w:id="270" w:author="Ubeyde Acar" w:date="2025-02-27T13:28:00Z" w16du:dateUtc="2025-02-27T10:28:00Z">
                              <w:r w:rsidR="00E9199D">
                                <w:rPr>
                                  <w:b w:val="0"/>
                                  <w:bCs w:val="0"/>
                                </w:rPr>
                                <w:t xml:space="preserve"> ile ilgili</w:t>
                              </w:r>
                            </w:ins>
                            <w:ins w:id="271" w:author="Ubeyde Acar" w:date="2025-02-27T13:33:00Z" w16du:dateUtc="2025-02-27T10:33:00Z">
                              <w:r w:rsidR="00D76BC3">
                                <w:rPr>
                                  <w:b w:val="0"/>
                                  <w:bCs w:val="0"/>
                                </w:rPr>
                                <w:t xml:space="preserve"> bilgileri</w:t>
                              </w:r>
                            </w:ins>
                            <w:ins w:id="272" w:author="Ubeyde Acar" w:date="2025-02-27T13:34:00Z" w16du:dateUtc="2025-02-27T10:34:00Z">
                              <w:r w:rsidR="00D76BC3">
                                <w:rPr>
                                  <w:b w:val="0"/>
                                  <w:bCs w:val="0"/>
                                </w:rPr>
                                <w:t>mi</w:t>
                              </w:r>
                            </w:ins>
                            <w:ins w:id="273" w:author="Ubeyde Acar" w:date="2025-02-27T13:33:00Z" w16du:dateUtc="2025-02-27T10:33:00Z">
                              <w:r w:rsidR="00D76BC3">
                                <w:rPr>
                                  <w:b w:val="0"/>
                                  <w:bCs w:val="0"/>
                                </w:rPr>
                                <w:t xml:space="preserve"> pekiştir</w:t>
                              </w:r>
                            </w:ins>
                            <w:ins w:id="274" w:author="Ubeyde Acar" w:date="2025-02-27T13:34:00Z" w16du:dateUtc="2025-02-27T10:34:00Z">
                              <w:r w:rsidR="00D76BC3">
                                <w:rPr>
                                  <w:b w:val="0"/>
                                  <w:bCs w:val="0"/>
                                </w:rPr>
                                <w:t>dim</w:t>
                              </w:r>
                            </w:ins>
                            <w:ins w:id="275" w:author="Ubeyde Acar" w:date="2025-02-27T13:28:00Z" w16du:dateUtc="2025-02-27T10:28:00Z">
                              <w:r w:rsidR="00E9199D">
                                <w:rPr>
                                  <w:b w:val="0"/>
                                  <w:bCs w:val="0"/>
                                </w:rPr>
                                <w:t xml:space="preserve">. </w:t>
                              </w:r>
                            </w:ins>
                            <w:ins w:id="276" w:author="Ubeyde Acar" w:date="2025-02-27T13:05:00Z" w16du:dateUtc="2025-02-27T10:05:00Z">
                              <w:r w:rsidR="00895621">
                                <w:rPr>
                                  <w:b w:val="0"/>
                                  <w:bCs w:val="0"/>
                                </w:rPr>
                                <w:t>Model arayışı süresince modelin performansını etkileyen</w:t>
                              </w:r>
                            </w:ins>
                            <w:ins w:id="277" w:author="Ubeyde Acar" w:date="2025-02-27T13:06:00Z" w16du:dateUtc="2025-02-27T10:06:00Z">
                              <w:r w:rsidR="00895621">
                                <w:rPr>
                                  <w:b w:val="0"/>
                                  <w:bCs w:val="0"/>
                                </w:rPr>
                                <w:t xml:space="preserve"> önemli </w:t>
                              </w:r>
                            </w:ins>
                            <w:ins w:id="278" w:author="Ubeyde Acar" w:date="2025-02-27T13:05:00Z" w16du:dateUtc="2025-02-27T10:05:00Z">
                              <w:r w:rsidR="00895621">
                                <w:rPr>
                                  <w:b w:val="0"/>
                                  <w:bCs w:val="0"/>
                                </w:rPr>
                                <w:t>parame</w:t>
                              </w:r>
                            </w:ins>
                            <w:ins w:id="279" w:author="Ubeyde Acar" w:date="2025-02-27T13:06:00Z" w16du:dateUtc="2025-02-27T10:06:00Z">
                              <w:r w:rsidR="00895621">
                                <w:rPr>
                                  <w:b w:val="0"/>
                                  <w:bCs w:val="0"/>
                                </w:rPr>
                                <w:t>treler olan</w:t>
                              </w:r>
                            </w:ins>
                            <w:ins w:id="280" w:author="Ubeyde Acar" w:date="2025-02-27T13:29:00Z" w16du:dateUtc="2025-02-27T10:29:00Z">
                              <w:r w:rsidR="00E9199D">
                                <w:rPr>
                                  <w:b w:val="0"/>
                                  <w:bCs w:val="0"/>
                                </w:rPr>
                                <w:t xml:space="preserve"> çeşitl</w:t>
                              </w:r>
                            </w:ins>
                            <w:ins w:id="281" w:author="Ubeyde Acar" w:date="2025-02-27T13:30:00Z" w16du:dateUtc="2025-02-27T10:30:00Z">
                              <w:r w:rsidR="00E9199D">
                                <w:rPr>
                                  <w:b w:val="0"/>
                                  <w:bCs w:val="0"/>
                                </w:rPr>
                                <w:t>i</w:t>
                              </w:r>
                            </w:ins>
                            <w:ins w:id="282" w:author="Ubeyde Acar" w:date="2025-02-27T13:06:00Z" w16du:dateUtc="2025-02-27T10:06:00Z">
                              <w:r w:rsidR="00895621">
                                <w:rPr>
                                  <w:b w:val="0"/>
                                  <w:bCs w:val="0"/>
                                </w:rPr>
                                <w:t xml:space="preserve"> aktivasyon fonksiyonları, optimizasyon algoritmaları,</w:t>
                              </w:r>
                            </w:ins>
                            <w:ins w:id="283" w:author="Ubeyde Acar" w:date="2025-02-27T13:30:00Z" w16du:dateUtc="2025-02-27T10:30:00Z">
                              <w:r w:rsidR="00E9199D">
                                <w:rPr>
                                  <w:b w:val="0"/>
                                  <w:bCs w:val="0"/>
                                </w:rPr>
                                <w:t xml:space="preserve"> model çeşidi,</w:t>
                              </w:r>
                            </w:ins>
                            <w:ins w:id="284" w:author="Ubeyde Acar" w:date="2025-02-27T13:06:00Z" w16du:dateUtc="2025-02-27T10:06:00Z">
                              <w:r w:rsidR="00895621">
                                <w:rPr>
                                  <w:b w:val="0"/>
                                  <w:bCs w:val="0"/>
                                </w:rPr>
                                <w:t xml:space="preserve"> model mima</w:t>
                              </w:r>
                            </w:ins>
                            <w:ins w:id="285" w:author="Ubeyde Acar" w:date="2025-02-27T13:07:00Z" w16du:dateUtc="2025-02-27T10:07:00Z">
                              <w:r w:rsidR="00895621">
                                <w:rPr>
                                  <w:b w:val="0"/>
                                  <w:bCs w:val="0"/>
                                </w:rPr>
                                <w:t>ri</w:t>
                              </w:r>
                            </w:ins>
                            <w:ins w:id="286" w:author="Ubeyde Acar" w:date="2025-02-27T13:30:00Z" w16du:dateUtc="2025-02-27T10:30:00Z">
                              <w:r w:rsidR="00E9199D">
                                <w:rPr>
                                  <w:b w:val="0"/>
                                  <w:bCs w:val="0"/>
                                </w:rPr>
                                <w:t>leri</w:t>
                              </w:r>
                            </w:ins>
                            <w:ins w:id="287" w:author="Ubeyde Acar" w:date="2025-02-27T13:07:00Z" w16du:dateUtc="2025-02-27T10:07:00Z">
                              <w:r w:rsidR="00895621">
                                <w:rPr>
                                  <w:b w:val="0"/>
                                  <w:bCs w:val="0"/>
                                </w:rPr>
                                <w:t xml:space="preserve"> (uzunluk ve genişlik</w:t>
                              </w:r>
                            </w:ins>
                            <w:ins w:id="288" w:author="Ubeyde Acar" w:date="2025-02-27T13:26:00Z" w16du:dateUtc="2025-02-27T10:26:00Z">
                              <w:r w:rsidR="00E9199D">
                                <w:rPr>
                                  <w:b w:val="0"/>
                                  <w:bCs w:val="0"/>
                                </w:rPr>
                                <w:t>, evrişimsel ve lineer katman sayıları</w:t>
                              </w:r>
                            </w:ins>
                            <w:ins w:id="289" w:author="Ubeyde Acar" w:date="2025-02-27T13:27:00Z" w16du:dateUtc="2025-02-27T10:27:00Z">
                              <w:r w:rsidR="00E9199D">
                                <w:rPr>
                                  <w:b w:val="0"/>
                                  <w:bCs w:val="0"/>
                                </w:rPr>
                                <w:t>, her katmandaki</w:t>
                              </w:r>
                            </w:ins>
                            <w:ins w:id="290" w:author="Ubeyde Acar" w:date="2025-02-27T13:46:00Z" w16du:dateUtc="2025-02-27T10:46:00Z">
                              <w:r w:rsidR="008C58E6">
                                <w:rPr>
                                  <w:b w:val="0"/>
                                  <w:bCs w:val="0"/>
                                </w:rPr>
                                <w:t xml:space="preserve"> birim</w:t>
                              </w:r>
                            </w:ins>
                            <w:ins w:id="291" w:author="Ubeyde Acar" w:date="2025-02-27T13:27:00Z" w16du:dateUtc="2025-02-27T10:27:00Z">
                              <w:r w:rsidR="00E9199D">
                                <w:rPr>
                                  <w:b w:val="0"/>
                                  <w:bCs w:val="0"/>
                                </w:rPr>
                                <w:t xml:space="preserve"> sayısı</w:t>
                              </w:r>
                            </w:ins>
                            <w:ins w:id="292" w:author="Ubeyde Acar" w:date="2025-02-27T13:46:00Z" w16du:dateUtc="2025-02-27T10:46:00Z">
                              <w:r w:rsidR="008C58E6">
                                <w:rPr>
                                  <w:b w:val="0"/>
                                  <w:bCs w:val="0"/>
                                </w:rPr>
                                <w:t xml:space="preserve"> vb.</w:t>
                              </w:r>
                            </w:ins>
                            <w:ins w:id="293" w:author="Ubeyde Acar" w:date="2025-02-27T13:07:00Z" w16du:dateUtc="2025-02-27T10:07:00Z">
                              <w:r w:rsidR="00895621">
                                <w:rPr>
                                  <w:b w:val="0"/>
                                  <w:bCs w:val="0"/>
                                </w:rPr>
                                <w:t>)</w:t>
                              </w:r>
                            </w:ins>
                            <w:ins w:id="294" w:author="Ubeyde Acar" w:date="2025-02-27T13:30:00Z" w16du:dateUtc="2025-02-27T10:30:00Z">
                              <w:r w:rsidR="00E9199D">
                                <w:rPr>
                                  <w:b w:val="0"/>
                                  <w:bCs w:val="0"/>
                                </w:rPr>
                                <w:t xml:space="preserve"> </w:t>
                              </w:r>
                            </w:ins>
                            <w:ins w:id="295" w:author="Ubeyde Acar" w:date="2025-02-27T13:07:00Z" w16du:dateUtc="2025-02-27T10:07:00Z">
                              <w:r w:rsidR="00895621">
                                <w:rPr>
                                  <w:b w:val="0"/>
                                  <w:bCs w:val="0"/>
                                </w:rPr>
                                <w:t xml:space="preserve">gibi faktörleri pekiştirme ve </w:t>
                              </w:r>
                            </w:ins>
                            <w:ins w:id="296" w:author="Ubeyde Acar" w:date="2025-02-27T13:08:00Z" w16du:dateUtc="2025-02-27T10:08:00Z">
                              <w:r w:rsidR="00895621">
                                <w:rPr>
                                  <w:b w:val="0"/>
                                  <w:bCs w:val="0"/>
                                </w:rPr>
                                <w:t>daha iyi anlama şansı yakaladım.</w:t>
                              </w:r>
                            </w:ins>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8524" id="Text Box 3" o:spid="_x0000_s1027" type="#_x0000_t202" style="position:absolute;margin-left:91pt;margin-top:14.35pt;width:460.8pt;height:621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" filled="f" strokeweight=".48pt">
                <v:textbox inset="0,0,0,0">
                  <w:txbxContent>
                    <w:p w14:paraId="7B699C07" w14:textId="77777777" w:rsidR="00915131" w:rsidRPr="005B6C1A" w:rsidRDefault="00915131" w:rsidP="00B678F9">
                      <w:pPr>
                        <w:pStyle w:val="BodyText"/>
                        <w:spacing w:before="5" w:line="360" w:lineRule="auto"/>
                        <w:rPr>
                          <w:sz w:val="21"/>
                        </w:rPr>
                      </w:pPr>
                    </w:p>
                    <w:p w14:paraId="1D93AFAE" w14:textId="77777777" w:rsidR="00915131" w:rsidRPr="005B6C1A" w:rsidRDefault="00475602" w:rsidP="00B678F9">
                      <w:pPr>
                        <w:pStyle w:val="BodyText"/>
                        <w:spacing w:line="360" w:lineRule="auto"/>
                        <w:ind w:left="103"/>
                      </w:pPr>
                      <w:r w:rsidRPr="005B6C1A">
                        <w:t>Dönem</w:t>
                      </w:r>
                      <w:r w:rsidRPr="005B6C1A">
                        <w:rPr>
                          <w:spacing w:val="-4"/>
                        </w:rPr>
                        <w:t xml:space="preserve"> </w:t>
                      </w:r>
                      <w:r w:rsidRPr="005B6C1A">
                        <w:t>için</w:t>
                      </w:r>
                      <w:r w:rsidRPr="005B6C1A">
                        <w:rPr>
                          <w:spacing w:val="-5"/>
                        </w:rPr>
                        <w:t xml:space="preserve"> </w:t>
                      </w:r>
                      <w:r w:rsidRPr="005B6C1A">
                        <w:t>kazanılan</w:t>
                      </w:r>
                      <w:r w:rsidRPr="005B6C1A">
                        <w:rPr>
                          <w:spacing w:val="-6"/>
                        </w:rPr>
                        <w:t xml:space="preserve"> </w:t>
                      </w:r>
                      <w:r w:rsidRPr="005B6C1A">
                        <w:t>teknik</w:t>
                      </w:r>
                      <w:r w:rsidRPr="005B6C1A">
                        <w:rPr>
                          <w:spacing w:val="-4"/>
                        </w:rPr>
                        <w:t xml:space="preserve"> </w:t>
                      </w:r>
                      <w:r w:rsidRPr="005B6C1A">
                        <w:t>yetkinlikleri</w:t>
                      </w:r>
                      <w:r w:rsidRPr="005B6C1A">
                        <w:rPr>
                          <w:spacing w:val="-2"/>
                        </w:rPr>
                        <w:t xml:space="preserve"> </w:t>
                      </w:r>
                      <w:r w:rsidRPr="005B6C1A">
                        <w:t>belirtiniz.</w:t>
                      </w:r>
                    </w:p>
                    <w:p w14:paraId="45C778DB" w14:textId="77777777" w:rsidR="00B36F63" w:rsidRDefault="00B36F63" w:rsidP="00B678F9">
                      <w:pPr>
                        <w:pStyle w:val="BodyText"/>
                        <w:spacing w:line="360" w:lineRule="auto"/>
                        <w:ind w:left="103"/>
                      </w:pPr>
                    </w:p>
                    <w:p w14:paraId="6736B47C" w14:textId="03208480" w:rsidR="001F2614" w:rsidRDefault="001F2614" w:rsidP="00802A47">
                      <w:pPr>
                        <w:pStyle w:val="BodyText"/>
                        <w:spacing w:line="360" w:lineRule="auto"/>
                        <w:ind w:left="103"/>
                        <w:jc w:val="both"/>
                      </w:pPr>
                      <w:r>
                        <w:t>MEHMET SİNAN TÜBCİL:</w:t>
                      </w:r>
                      <w:r w:rsidR="00802A47">
                        <w:t xml:space="preserve"> </w:t>
                      </w:r>
                    </w:p>
                    <w:p w14:paraId="36D47CDF" w14:textId="77777777" w:rsidR="001F2614" w:rsidRDefault="001F2614" w:rsidP="00B678F9">
                      <w:pPr>
                        <w:pStyle w:val="BodyText"/>
                        <w:spacing w:line="360" w:lineRule="auto"/>
                        <w:ind w:left="103"/>
                      </w:pPr>
                    </w:p>
                    <w:p w14:paraId="58CF65FF" w14:textId="792C2EFD" w:rsidR="001F2614" w:rsidRDefault="005F28AB" w:rsidP="00B678F9">
                      <w:pPr>
                        <w:pStyle w:val="BodyText"/>
                        <w:spacing w:line="360" w:lineRule="auto"/>
                        <w:ind w:left="103"/>
                        <w:jc w:val="both"/>
                      </w:pPr>
                      <w:r w:rsidRPr="005F28AB">
                        <w:t>VELİ</w:t>
                      </w:r>
                      <w:r>
                        <w:t xml:space="preserve"> BARAK</w:t>
                      </w:r>
                      <w:r w:rsidRPr="005F28AB">
                        <w:t xml:space="preserve">: </w:t>
                      </w:r>
                      <w:r w:rsidR="00CB33F2" w:rsidRPr="00157AF1">
                        <w:rPr>
                          <w:b w:val="0"/>
                          <w:bCs w:val="0"/>
                        </w:rPr>
                        <w:t>Farklı bölgelerden toplanan buğday genetik materyallerinin tarla denemelerini kurarak uygun arazi seçimi, arazi planlaması ve uygun zamanda ekim işlemlerini gerçekleştirme kazanım</w:t>
                      </w:r>
                      <w:r w:rsidR="00157AF1">
                        <w:rPr>
                          <w:b w:val="0"/>
                          <w:bCs w:val="0"/>
                        </w:rPr>
                        <w:t>lar</w:t>
                      </w:r>
                      <w:r w:rsidR="00CB33F2" w:rsidRPr="00157AF1">
                        <w:rPr>
                          <w:b w:val="0"/>
                          <w:bCs w:val="0"/>
                        </w:rPr>
                        <w:t xml:space="preserve">ına sahip oldum. Bu sayede tarla yönetimi, bitki yetiştirme teknikleri ve çevresel faktörlerin bitki gelişimine etkilerini anlama kazanımına sahip oldum. DNA izolasyonu ve saflaştırma tekniklerini uygulama, primer seçimi yapma ve NGS gibi ileri moleküler biyoloji yöntemlerine hakimiyet </w:t>
                      </w:r>
                      <w:del w:id="297" w:author="Hayat TOPÇU" w:date="2025-02-24T12:06:00Z">
                        <w:r w:rsidR="00CB33F2" w:rsidRPr="00157AF1" w:rsidDel="00101D0C">
                          <w:rPr>
                            <w:b w:val="0"/>
                            <w:bCs w:val="0"/>
                          </w:rPr>
                          <w:delText xml:space="preserve">kazanma </w:delText>
                        </w:r>
                      </w:del>
                      <w:r w:rsidR="00CB33F2" w:rsidRPr="00157AF1">
                        <w:rPr>
                          <w:b w:val="0"/>
                          <w:bCs w:val="0"/>
                        </w:rPr>
                        <w:t>kazan</w:t>
                      </w:r>
                      <w:r w:rsidR="00157AF1">
                        <w:rPr>
                          <w:b w:val="0"/>
                          <w:bCs w:val="0"/>
                        </w:rPr>
                        <w:t>dı</w:t>
                      </w:r>
                      <w:r w:rsidR="00CB33F2" w:rsidRPr="00157AF1">
                        <w:rPr>
                          <w:b w:val="0"/>
                          <w:bCs w:val="0"/>
                        </w:rPr>
                        <w:t>m. Laboratuvar çalışmaları sırasında titizlikle çalışarak, problem çözme ve detaylara odaklanma becerilerini geliştir</w:t>
                      </w:r>
                      <w:r w:rsidR="00157AF1">
                        <w:rPr>
                          <w:b w:val="0"/>
                          <w:bCs w:val="0"/>
                        </w:rPr>
                        <w:t>dim</w:t>
                      </w:r>
                      <w:r w:rsidR="00CB33F2" w:rsidRPr="00157AF1">
                        <w:rPr>
                          <w:b w:val="0"/>
                          <w:bCs w:val="0"/>
                        </w:rPr>
                        <w:t>. Proje yönetimi, zaman planlama ve sektörel iletişim konularında aktif rol alarak deneyim kazand</w:t>
                      </w:r>
                      <w:r w:rsidR="00157AF1">
                        <w:rPr>
                          <w:b w:val="0"/>
                          <w:bCs w:val="0"/>
                        </w:rPr>
                        <w:t>ı</w:t>
                      </w:r>
                      <w:r w:rsidR="00CB33F2" w:rsidRPr="00157AF1">
                        <w:rPr>
                          <w:b w:val="0"/>
                          <w:bCs w:val="0"/>
                        </w:rPr>
                        <w:t>m. Ayrıca, bilimsel raporlama, ekip çalışması ve profesyonel ağ oluşturma gibi alanlarda kendimi geliştir</w:t>
                      </w:r>
                      <w:r w:rsidR="00157AF1">
                        <w:rPr>
                          <w:b w:val="0"/>
                          <w:bCs w:val="0"/>
                        </w:rPr>
                        <w:t>di</w:t>
                      </w:r>
                      <w:r w:rsidR="00CB33F2" w:rsidRPr="00157AF1">
                        <w:rPr>
                          <w:b w:val="0"/>
                          <w:bCs w:val="0"/>
                        </w:rPr>
                        <w:t>m.</w:t>
                      </w:r>
                    </w:p>
                    <w:p w14:paraId="7DD6D303" w14:textId="77777777" w:rsidR="004517D3" w:rsidRDefault="004517D3" w:rsidP="00B678F9">
                      <w:pPr>
                        <w:pStyle w:val="BodyText"/>
                        <w:spacing w:line="360" w:lineRule="auto"/>
                        <w:ind w:left="103"/>
                        <w:jc w:val="both"/>
                        <w:rPr>
                          <w:b w:val="0"/>
                          <w:bCs w:val="0"/>
                        </w:rPr>
                      </w:pPr>
                    </w:p>
                    <w:p w14:paraId="3ADC9893" w14:textId="241CFE81" w:rsidR="0003519B" w:rsidRDefault="001F2614" w:rsidP="00B678F9">
                      <w:pPr>
                        <w:pStyle w:val="BodyText"/>
                        <w:spacing w:line="360" w:lineRule="auto"/>
                        <w:ind w:left="103"/>
                        <w:jc w:val="both"/>
                      </w:pPr>
                      <w:r w:rsidRPr="001F2614">
                        <w:t>AHMET SAMET GÜRKAN:</w:t>
                      </w:r>
                      <w:r w:rsidR="0003519B">
                        <w:t xml:space="preserve"> </w:t>
                      </w:r>
                    </w:p>
                    <w:p w14:paraId="5A65396E" w14:textId="77777777" w:rsidR="004517D3" w:rsidRDefault="004517D3" w:rsidP="00B678F9">
                      <w:pPr>
                        <w:pStyle w:val="BodyText"/>
                        <w:spacing w:line="360" w:lineRule="auto"/>
                        <w:ind w:left="103"/>
                        <w:jc w:val="both"/>
                      </w:pPr>
                    </w:p>
                    <w:p w14:paraId="0F24DC6D" w14:textId="41F67DC7" w:rsidR="004517D3" w:rsidRPr="0003519B" w:rsidRDefault="004517D3" w:rsidP="00B678F9">
                      <w:pPr>
                        <w:pStyle w:val="BodyText"/>
                        <w:spacing w:line="360" w:lineRule="auto"/>
                        <w:ind w:left="103"/>
                        <w:jc w:val="both"/>
                        <w:rPr>
                          <w:b w:val="0"/>
                          <w:bCs w:val="0"/>
                        </w:rPr>
                      </w:pPr>
                      <w:r>
                        <w:t>UBEYDE ACAR:</w:t>
                      </w:r>
                      <w:ins w:id="298" w:author="Ubeyde Acar" w:date="2025-02-27T13:01:00Z" w16du:dateUtc="2025-02-27T10:01:00Z">
                        <w:r w:rsidR="00895621">
                          <w:t xml:space="preserve"> </w:t>
                        </w:r>
                        <w:r w:rsidR="00895621" w:rsidRPr="00895621">
                          <w:rPr>
                            <w:b w:val="0"/>
                            <w:bCs w:val="0"/>
                            <w:rPrChange w:id="299" w:author="Ubeyde Acar" w:date="2025-02-27T13:03:00Z" w16du:dateUtc="2025-02-27T10:03:00Z">
                              <w:rPr/>
                            </w:rPrChange>
                          </w:rPr>
                          <w:t>Elde edilen</w:t>
                        </w:r>
                      </w:ins>
                      <w:ins w:id="300" w:author="Ubeyde Acar" w:date="2025-02-27T12:59:00Z" w16du:dateUtc="2025-02-27T09:59:00Z">
                        <w:r w:rsidR="005A29EE" w:rsidRPr="00895621">
                          <w:rPr>
                            <w:b w:val="0"/>
                            <w:bCs w:val="0"/>
                            <w:rPrChange w:id="301" w:author="Ubeyde Acar" w:date="2025-02-27T13:03:00Z" w16du:dateUtc="2025-02-27T10:03:00Z">
                              <w:rPr/>
                            </w:rPrChange>
                          </w:rPr>
                          <w:t xml:space="preserve"> </w:t>
                        </w:r>
                      </w:ins>
                      <w:ins w:id="302" w:author="Ubeyde Acar" w:date="2025-02-27T12:58:00Z" w16du:dateUtc="2025-02-27T09:58:00Z">
                        <w:r w:rsidR="005A29EE" w:rsidRPr="00895621">
                          <w:rPr>
                            <w:b w:val="0"/>
                            <w:bCs w:val="0"/>
                            <w:rPrChange w:id="303" w:author="Ubeyde Acar" w:date="2025-02-27T13:03:00Z" w16du:dateUtc="2025-02-27T10:03:00Z">
                              <w:rPr/>
                            </w:rPrChange>
                          </w:rPr>
                          <w:t>SNP</w:t>
                        </w:r>
                      </w:ins>
                      <w:ins w:id="304" w:author="Ubeyde Acar" w:date="2025-02-27T13:00:00Z" w16du:dateUtc="2025-02-27T10:00:00Z">
                        <w:r w:rsidR="005A29EE" w:rsidRPr="00895621">
                          <w:rPr>
                            <w:b w:val="0"/>
                            <w:bCs w:val="0"/>
                            <w:rPrChange w:id="305" w:author="Ubeyde Acar" w:date="2025-02-27T13:03:00Z" w16du:dateUtc="2025-02-27T10:03:00Z">
                              <w:rPr/>
                            </w:rPrChange>
                          </w:rPr>
                          <w:t>-Fenotip</w:t>
                        </w:r>
                      </w:ins>
                      <w:ins w:id="306" w:author="Ubeyde Acar" w:date="2025-02-27T12:59:00Z" w16du:dateUtc="2025-02-27T09:59:00Z">
                        <w:r w:rsidR="005A29EE" w:rsidRPr="00895621">
                          <w:rPr>
                            <w:b w:val="0"/>
                            <w:bCs w:val="0"/>
                            <w:rPrChange w:id="307" w:author="Ubeyde Acar" w:date="2025-02-27T13:03:00Z" w16du:dateUtc="2025-02-27T10:03:00Z">
                              <w:rPr/>
                            </w:rPrChange>
                          </w:rPr>
                          <w:t xml:space="preserve"> Genomik seleksiyon datasetleri</w:t>
                        </w:r>
                      </w:ins>
                      <w:ins w:id="308" w:author="Ubeyde Acar" w:date="2025-02-27T13:01:00Z" w16du:dateUtc="2025-02-27T10:01:00Z">
                        <w:r w:rsidR="00895621" w:rsidRPr="00895621">
                          <w:rPr>
                            <w:b w:val="0"/>
                            <w:bCs w:val="0"/>
                            <w:rPrChange w:id="309" w:author="Ubeyde Acar" w:date="2025-02-27T13:03:00Z" w16du:dateUtc="2025-02-27T10:03:00Z">
                              <w:rPr/>
                            </w:rPrChange>
                          </w:rPr>
                          <w:t xml:space="preserve"> için </w:t>
                        </w:r>
                      </w:ins>
                      <w:ins w:id="310" w:author="Ubeyde Acar" w:date="2025-02-27T13:00:00Z" w16du:dateUtc="2025-02-27T10:00:00Z">
                        <w:r w:rsidR="005A29EE" w:rsidRPr="00895621">
                          <w:rPr>
                            <w:b w:val="0"/>
                            <w:bCs w:val="0"/>
                            <w:rPrChange w:id="311" w:author="Ubeyde Acar" w:date="2025-02-27T13:03:00Z" w16du:dateUtc="2025-02-27T10:03:00Z">
                              <w:rPr/>
                            </w:rPrChange>
                          </w:rPr>
                          <w:t>yüksek performans</w:t>
                        </w:r>
                      </w:ins>
                      <w:ins w:id="312" w:author="Ubeyde Acar" w:date="2025-02-27T13:02:00Z" w16du:dateUtc="2025-02-27T10:02:00Z">
                        <w:r w:rsidR="00895621" w:rsidRPr="00895621">
                          <w:rPr>
                            <w:b w:val="0"/>
                            <w:bCs w:val="0"/>
                            <w:rPrChange w:id="313" w:author="Ubeyde Acar" w:date="2025-02-27T13:03:00Z" w16du:dateUtc="2025-02-27T10:03:00Z">
                              <w:rPr/>
                            </w:rPrChange>
                          </w:rPr>
                          <w:t xml:space="preserve"> göstere</w:t>
                        </w:r>
                      </w:ins>
                      <w:ins w:id="314" w:author="Ubeyde Acar" w:date="2025-03-04T16:08:00Z" w16du:dateUtc="2025-03-04T13:08:00Z">
                        <w:r w:rsidR="000D6947">
                          <w:rPr>
                            <w:b w:val="0"/>
                            <w:bCs w:val="0"/>
                          </w:rPr>
                          <w:t>n</w:t>
                        </w:r>
                      </w:ins>
                      <w:ins w:id="315" w:author="Ubeyde Acar" w:date="2025-02-27T13:03:00Z" w16du:dateUtc="2025-02-27T10:03:00Z">
                        <w:r w:rsidR="00895621">
                          <w:rPr>
                            <w:b w:val="0"/>
                            <w:bCs w:val="0"/>
                          </w:rPr>
                          <w:t xml:space="preserve"> </w:t>
                        </w:r>
                      </w:ins>
                      <w:ins w:id="316" w:author="Ubeyde Acar" w:date="2025-02-27T13:02:00Z" w16du:dateUtc="2025-02-27T10:02:00Z">
                        <w:r w:rsidR="00895621" w:rsidRPr="00895621">
                          <w:rPr>
                            <w:b w:val="0"/>
                            <w:bCs w:val="0"/>
                            <w:rPrChange w:id="317" w:author="Ubeyde Acar" w:date="2025-02-27T13:03:00Z" w16du:dateUtc="2025-02-27T10:03:00Z">
                              <w:rPr/>
                            </w:rPrChange>
                          </w:rPr>
                          <w:t>uygun parametrelere sahip optimal</w:t>
                        </w:r>
                      </w:ins>
                      <w:ins w:id="318" w:author="Ubeyde Acar" w:date="2025-02-27T12:59:00Z" w16du:dateUtc="2025-02-27T09:59:00Z">
                        <w:r w:rsidR="005A29EE" w:rsidRPr="00895621">
                          <w:rPr>
                            <w:b w:val="0"/>
                            <w:bCs w:val="0"/>
                            <w:rPrChange w:id="319" w:author="Ubeyde Acar" w:date="2025-02-27T13:03:00Z" w16du:dateUtc="2025-02-27T10:03:00Z">
                              <w:rPr/>
                            </w:rPrChange>
                          </w:rPr>
                          <w:t xml:space="preserve"> derin öğrenme modellerin</w:t>
                        </w:r>
                      </w:ins>
                      <w:ins w:id="320" w:author="Ubeyde Acar" w:date="2025-02-27T13:03:00Z" w16du:dateUtc="2025-02-27T10:03:00Z">
                        <w:r w:rsidR="00895621" w:rsidRPr="00895621">
                          <w:rPr>
                            <w:b w:val="0"/>
                            <w:bCs w:val="0"/>
                            <w:rPrChange w:id="321" w:author="Ubeyde Acar" w:date="2025-02-27T13:03:00Z" w16du:dateUtc="2025-02-27T10:03:00Z">
                              <w:rPr/>
                            </w:rPrChange>
                          </w:rPr>
                          <w:t>in grid search metoduyla</w:t>
                        </w:r>
                        <w:r w:rsidR="00895621">
                          <w:t xml:space="preserve"> </w:t>
                        </w:r>
                        <w:r w:rsidR="00895621" w:rsidRPr="00895621">
                          <w:rPr>
                            <w:b w:val="0"/>
                            <w:bCs w:val="0"/>
                            <w:rPrChange w:id="322" w:author="Ubeyde Acar" w:date="2025-02-27T13:03:00Z" w16du:dateUtc="2025-02-27T10:03:00Z">
                              <w:rPr/>
                            </w:rPrChange>
                          </w:rPr>
                          <w:t>araştırılm</w:t>
                        </w:r>
                      </w:ins>
                      <w:ins w:id="323" w:author="Ubeyde Acar" w:date="2025-02-27T13:04:00Z" w16du:dateUtc="2025-02-27T10:04:00Z">
                        <w:r w:rsidR="00895621">
                          <w:rPr>
                            <w:b w:val="0"/>
                            <w:bCs w:val="0"/>
                          </w:rPr>
                          <w:t xml:space="preserve">asında </w:t>
                        </w:r>
                      </w:ins>
                      <w:ins w:id="324" w:author="Ubeyde Acar" w:date="2025-02-27T13:05:00Z" w16du:dateUtc="2025-02-27T10:05:00Z">
                        <w:r w:rsidR="00895621">
                          <w:rPr>
                            <w:b w:val="0"/>
                            <w:bCs w:val="0"/>
                          </w:rPr>
                          <w:t>katkı sağladım.</w:t>
                        </w:r>
                      </w:ins>
                      <w:ins w:id="325" w:author="Ubeyde Acar" w:date="2025-02-27T13:24:00Z" w16du:dateUtc="2025-02-27T10:24:00Z">
                        <w:r w:rsidR="00E9199D">
                          <w:rPr>
                            <w:b w:val="0"/>
                            <w:bCs w:val="0"/>
                          </w:rPr>
                          <w:t xml:space="preserve"> Farklı Modellerin (1D-evrişimsel sinir ağları ve ileri beslemeli sinir ağları) bu görev zarfı altında nasıl performans gösterdiği ve her model</w:t>
                        </w:r>
                      </w:ins>
                      <w:ins w:id="326" w:author="Ubeyde Acar" w:date="2025-02-27T13:25:00Z" w16du:dateUtc="2025-02-27T10:25:00Z">
                        <w:r w:rsidR="00E9199D">
                          <w:rPr>
                            <w:b w:val="0"/>
                            <w:bCs w:val="0"/>
                          </w:rPr>
                          <w:t xml:space="preserve"> kendi </w:t>
                        </w:r>
                      </w:ins>
                      <w:ins w:id="327" w:author="Ubeyde Acar" w:date="2025-02-27T13:24:00Z" w16du:dateUtc="2025-02-27T10:24:00Z">
                        <w:r w:rsidR="00E9199D">
                          <w:rPr>
                            <w:b w:val="0"/>
                            <w:bCs w:val="0"/>
                          </w:rPr>
                          <w:t>içerisinde hangi parametre kombinasyo</w:t>
                        </w:r>
                      </w:ins>
                      <w:ins w:id="328" w:author="Ubeyde Acar" w:date="2025-02-27T13:25:00Z" w16du:dateUtc="2025-02-27T10:25:00Z">
                        <w:r w:rsidR="00E9199D">
                          <w:rPr>
                            <w:b w:val="0"/>
                            <w:bCs w:val="0"/>
                          </w:rPr>
                          <w:t>nları</w:t>
                        </w:r>
                      </w:ins>
                      <w:ins w:id="329" w:author="Ubeyde Acar" w:date="2025-03-04T16:08:00Z" w16du:dateUtc="2025-03-04T13:08:00Z">
                        <w:r w:rsidR="000D6947">
                          <w:rPr>
                            <w:b w:val="0"/>
                            <w:bCs w:val="0"/>
                          </w:rPr>
                          <w:t xml:space="preserve"> ile</w:t>
                        </w:r>
                      </w:ins>
                      <w:ins w:id="330" w:author="Ubeyde Acar" w:date="2025-02-27T13:25:00Z" w16du:dateUtc="2025-02-27T10:25:00Z">
                        <w:r w:rsidR="00E9199D">
                          <w:rPr>
                            <w:b w:val="0"/>
                            <w:bCs w:val="0"/>
                          </w:rPr>
                          <w:t xml:space="preserve"> en iyi performansı </w:t>
                        </w:r>
                      </w:ins>
                      <w:ins w:id="331" w:author="Ubeyde Acar" w:date="2025-02-27T13:29:00Z" w16du:dateUtc="2025-02-27T10:29:00Z">
                        <w:r w:rsidR="00E9199D">
                          <w:rPr>
                            <w:b w:val="0"/>
                            <w:bCs w:val="0"/>
                          </w:rPr>
                          <w:t>sergileye</w:t>
                        </w:r>
                      </w:ins>
                      <w:ins w:id="332" w:author="Ubeyde Acar" w:date="2025-02-27T13:25:00Z" w16du:dateUtc="2025-02-27T10:25:00Z">
                        <w:r w:rsidR="00E9199D">
                          <w:rPr>
                            <w:b w:val="0"/>
                            <w:bCs w:val="0"/>
                          </w:rPr>
                          <w:t>bileceğini araştırma imkanına sahip oldum.</w:t>
                        </w:r>
                      </w:ins>
                      <w:ins w:id="333" w:author="Ubeyde Acar" w:date="2025-02-27T13:28:00Z" w16du:dateUtc="2025-02-27T10:28:00Z">
                        <w:r w:rsidR="00E9199D">
                          <w:rPr>
                            <w:b w:val="0"/>
                            <w:bCs w:val="0"/>
                          </w:rPr>
                          <w:t xml:space="preserve"> PyTorch kütüphanesi adı altında tensörler üzerinde</w:t>
                        </w:r>
                      </w:ins>
                      <w:ins w:id="334" w:author="Ubeyde Acar" w:date="2025-02-27T13:29:00Z" w16du:dateUtc="2025-02-27T10:29:00Z">
                        <w:r w:rsidR="00E9199D">
                          <w:rPr>
                            <w:b w:val="0"/>
                            <w:bCs w:val="0"/>
                          </w:rPr>
                          <w:t xml:space="preserve"> model eğitimi öncesi veri önhazırlığı aşamasında</w:t>
                        </w:r>
                      </w:ins>
                      <w:ins w:id="335" w:author="Ubeyde Acar" w:date="2025-02-27T13:28:00Z" w16du:dateUtc="2025-02-27T10:28:00Z">
                        <w:r w:rsidR="00E9199D">
                          <w:rPr>
                            <w:b w:val="0"/>
                            <w:bCs w:val="0"/>
                          </w:rPr>
                          <w:t xml:space="preserve"> uygulanan önemli operasyonlar</w:t>
                        </w:r>
                      </w:ins>
                      <w:ins w:id="336" w:author="Ubeyde Acar" w:date="2025-02-27T13:34:00Z" w16du:dateUtc="2025-02-27T10:34:00Z">
                        <w:r w:rsidR="00D76BC3">
                          <w:rPr>
                            <w:b w:val="0"/>
                            <w:bCs w:val="0"/>
                          </w:rPr>
                          <w:t xml:space="preserve">, </w:t>
                        </w:r>
                      </w:ins>
                      <w:ins w:id="337" w:author="Ubeyde Acar" w:date="2025-02-27T13:33:00Z" w16du:dateUtc="2025-02-27T10:33:00Z">
                        <w:r w:rsidR="00D76BC3">
                          <w:rPr>
                            <w:b w:val="0"/>
                            <w:bCs w:val="0"/>
                          </w:rPr>
                          <w:t xml:space="preserve">model </w:t>
                        </w:r>
                      </w:ins>
                      <w:ins w:id="338" w:author="Ubeyde Acar" w:date="2025-02-27T13:34:00Z" w16du:dateUtc="2025-02-27T10:34:00Z">
                        <w:r w:rsidR="00D76BC3">
                          <w:rPr>
                            <w:b w:val="0"/>
                            <w:bCs w:val="0"/>
                          </w:rPr>
                          <w:t xml:space="preserve"> kurul</w:t>
                        </w:r>
                      </w:ins>
                      <w:ins w:id="339" w:author="Ubeyde Acar" w:date="2025-02-27T13:33:00Z" w16du:dateUtc="2025-02-27T10:33:00Z">
                        <w:r w:rsidR="00D76BC3">
                          <w:rPr>
                            <w:b w:val="0"/>
                            <w:bCs w:val="0"/>
                          </w:rPr>
                          <w:t>ması ve eğitimi</w:t>
                        </w:r>
                      </w:ins>
                      <w:ins w:id="340" w:author="Ubeyde Acar" w:date="2025-02-27T13:28:00Z" w16du:dateUtc="2025-02-27T10:28:00Z">
                        <w:r w:rsidR="00E9199D">
                          <w:rPr>
                            <w:b w:val="0"/>
                            <w:bCs w:val="0"/>
                          </w:rPr>
                          <w:t xml:space="preserve"> ile ilgili</w:t>
                        </w:r>
                      </w:ins>
                      <w:ins w:id="341" w:author="Ubeyde Acar" w:date="2025-02-27T13:33:00Z" w16du:dateUtc="2025-02-27T10:33:00Z">
                        <w:r w:rsidR="00D76BC3">
                          <w:rPr>
                            <w:b w:val="0"/>
                            <w:bCs w:val="0"/>
                          </w:rPr>
                          <w:t xml:space="preserve"> bilgileri</w:t>
                        </w:r>
                      </w:ins>
                      <w:ins w:id="342" w:author="Ubeyde Acar" w:date="2025-02-27T13:34:00Z" w16du:dateUtc="2025-02-27T10:34:00Z">
                        <w:r w:rsidR="00D76BC3">
                          <w:rPr>
                            <w:b w:val="0"/>
                            <w:bCs w:val="0"/>
                          </w:rPr>
                          <w:t>mi</w:t>
                        </w:r>
                      </w:ins>
                      <w:ins w:id="343" w:author="Ubeyde Acar" w:date="2025-02-27T13:33:00Z" w16du:dateUtc="2025-02-27T10:33:00Z">
                        <w:r w:rsidR="00D76BC3">
                          <w:rPr>
                            <w:b w:val="0"/>
                            <w:bCs w:val="0"/>
                          </w:rPr>
                          <w:t xml:space="preserve"> pekiştir</w:t>
                        </w:r>
                      </w:ins>
                      <w:ins w:id="344" w:author="Ubeyde Acar" w:date="2025-02-27T13:34:00Z" w16du:dateUtc="2025-02-27T10:34:00Z">
                        <w:r w:rsidR="00D76BC3">
                          <w:rPr>
                            <w:b w:val="0"/>
                            <w:bCs w:val="0"/>
                          </w:rPr>
                          <w:t>dim</w:t>
                        </w:r>
                      </w:ins>
                      <w:ins w:id="345" w:author="Ubeyde Acar" w:date="2025-02-27T13:28:00Z" w16du:dateUtc="2025-02-27T10:28:00Z">
                        <w:r w:rsidR="00E9199D">
                          <w:rPr>
                            <w:b w:val="0"/>
                            <w:bCs w:val="0"/>
                          </w:rPr>
                          <w:t xml:space="preserve">. </w:t>
                        </w:r>
                      </w:ins>
                      <w:ins w:id="346" w:author="Ubeyde Acar" w:date="2025-02-27T13:05:00Z" w16du:dateUtc="2025-02-27T10:05:00Z">
                        <w:r w:rsidR="00895621">
                          <w:rPr>
                            <w:b w:val="0"/>
                            <w:bCs w:val="0"/>
                          </w:rPr>
                          <w:t>Model arayışı süresince modelin performansını etkileyen</w:t>
                        </w:r>
                      </w:ins>
                      <w:ins w:id="347" w:author="Ubeyde Acar" w:date="2025-02-27T13:06:00Z" w16du:dateUtc="2025-02-27T10:06:00Z">
                        <w:r w:rsidR="00895621">
                          <w:rPr>
                            <w:b w:val="0"/>
                            <w:bCs w:val="0"/>
                          </w:rPr>
                          <w:t xml:space="preserve"> önemli </w:t>
                        </w:r>
                      </w:ins>
                      <w:ins w:id="348" w:author="Ubeyde Acar" w:date="2025-02-27T13:05:00Z" w16du:dateUtc="2025-02-27T10:05:00Z">
                        <w:r w:rsidR="00895621">
                          <w:rPr>
                            <w:b w:val="0"/>
                            <w:bCs w:val="0"/>
                          </w:rPr>
                          <w:t>parame</w:t>
                        </w:r>
                      </w:ins>
                      <w:ins w:id="349" w:author="Ubeyde Acar" w:date="2025-02-27T13:06:00Z" w16du:dateUtc="2025-02-27T10:06:00Z">
                        <w:r w:rsidR="00895621">
                          <w:rPr>
                            <w:b w:val="0"/>
                            <w:bCs w:val="0"/>
                          </w:rPr>
                          <w:t>treler olan</w:t>
                        </w:r>
                      </w:ins>
                      <w:ins w:id="350" w:author="Ubeyde Acar" w:date="2025-02-27T13:29:00Z" w16du:dateUtc="2025-02-27T10:29:00Z">
                        <w:r w:rsidR="00E9199D">
                          <w:rPr>
                            <w:b w:val="0"/>
                            <w:bCs w:val="0"/>
                          </w:rPr>
                          <w:t xml:space="preserve"> çeşitl</w:t>
                        </w:r>
                      </w:ins>
                      <w:ins w:id="351" w:author="Ubeyde Acar" w:date="2025-02-27T13:30:00Z" w16du:dateUtc="2025-02-27T10:30:00Z">
                        <w:r w:rsidR="00E9199D">
                          <w:rPr>
                            <w:b w:val="0"/>
                            <w:bCs w:val="0"/>
                          </w:rPr>
                          <w:t>i</w:t>
                        </w:r>
                      </w:ins>
                      <w:ins w:id="352" w:author="Ubeyde Acar" w:date="2025-02-27T13:06:00Z" w16du:dateUtc="2025-02-27T10:06:00Z">
                        <w:r w:rsidR="00895621">
                          <w:rPr>
                            <w:b w:val="0"/>
                            <w:bCs w:val="0"/>
                          </w:rPr>
                          <w:t xml:space="preserve"> aktivasyon fonksiyonları, optimizasyon algoritmaları,</w:t>
                        </w:r>
                      </w:ins>
                      <w:ins w:id="353" w:author="Ubeyde Acar" w:date="2025-02-27T13:30:00Z" w16du:dateUtc="2025-02-27T10:30:00Z">
                        <w:r w:rsidR="00E9199D">
                          <w:rPr>
                            <w:b w:val="0"/>
                            <w:bCs w:val="0"/>
                          </w:rPr>
                          <w:t xml:space="preserve"> model çeşidi,</w:t>
                        </w:r>
                      </w:ins>
                      <w:ins w:id="354" w:author="Ubeyde Acar" w:date="2025-02-27T13:06:00Z" w16du:dateUtc="2025-02-27T10:06:00Z">
                        <w:r w:rsidR="00895621">
                          <w:rPr>
                            <w:b w:val="0"/>
                            <w:bCs w:val="0"/>
                          </w:rPr>
                          <w:t xml:space="preserve"> model mima</w:t>
                        </w:r>
                      </w:ins>
                      <w:ins w:id="355" w:author="Ubeyde Acar" w:date="2025-02-27T13:07:00Z" w16du:dateUtc="2025-02-27T10:07:00Z">
                        <w:r w:rsidR="00895621">
                          <w:rPr>
                            <w:b w:val="0"/>
                            <w:bCs w:val="0"/>
                          </w:rPr>
                          <w:t>ri</w:t>
                        </w:r>
                      </w:ins>
                      <w:ins w:id="356" w:author="Ubeyde Acar" w:date="2025-02-27T13:30:00Z" w16du:dateUtc="2025-02-27T10:30:00Z">
                        <w:r w:rsidR="00E9199D">
                          <w:rPr>
                            <w:b w:val="0"/>
                            <w:bCs w:val="0"/>
                          </w:rPr>
                          <w:t>leri</w:t>
                        </w:r>
                      </w:ins>
                      <w:ins w:id="357" w:author="Ubeyde Acar" w:date="2025-02-27T13:07:00Z" w16du:dateUtc="2025-02-27T10:07:00Z">
                        <w:r w:rsidR="00895621">
                          <w:rPr>
                            <w:b w:val="0"/>
                            <w:bCs w:val="0"/>
                          </w:rPr>
                          <w:t xml:space="preserve"> (uzunluk ve genişlik</w:t>
                        </w:r>
                      </w:ins>
                      <w:ins w:id="358" w:author="Ubeyde Acar" w:date="2025-02-27T13:26:00Z" w16du:dateUtc="2025-02-27T10:26:00Z">
                        <w:r w:rsidR="00E9199D">
                          <w:rPr>
                            <w:b w:val="0"/>
                            <w:bCs w:val="0"/>
                          </w:rPr>
                          <w:t>, evrişimsel ve lineer katman sayıları</w:t>
                        </w:r>
                      </w:ins>
                      <w:ins w:id="359" w:author="Ubeyde Acar" w:date="2025-02-27T13:27:00Z" w16du:dateUtc="2025-02-27T10:27:00Z">
                        <w:r w:rsidR="00E9199D">
                          <w:rPr>
                            <w:b w:val="0"/>
                            <w:bCs w:val="0"/>
                          </w:rPr>
                          <w:t>, her katmandaki</w:t>
                        </w:r>
                      </w:ins>
                      <w:ins w:id="360" w:author="Ubeyde Acar" w:date="2025-02-27T13:46:00Z" w16du:dateUtc="2025-02-27T10:46:00Z">
                        <w:r w:rsidR="008C58E6">
                          <w:rPr>
                            <w:b w:val="0"/>
                            <w:bCs w:val="0"/>
                          </w:rPr>
                          <w:t xml:space="preserve"> birim</w:t>
                        </w:r>
                      </w:ins>
                      <w:ins w:id="361" w:author="Ubeyde Acar" w:date="2025-02-27T13:27:00Z" w16du:dateUtc="2025-02-27T10:27:00Z">
                        <w:r w:rsidR="00E9199D">
                          <w:rPr>
                            <w:b w:val="0"/>
                            <w:bCs w:val="0"/>
                          </w:rPr>
                          <w:t xml:space="preserve"> sayısı</w:t>
                        </w:r>
                      </w:ins>
                      <w:ins w:id="362" w:author="Ubeyde Acar" w:date="2025-02-27T13:46:00Z" w16du:dateUtc="2025-02-27T10:46:00Z">
                        <w:r w:rsidR="008C58E6">
                          <w:rPr>
                            <w:b w:val="0"/>
                            <w:bCs w:val="0"/>
                          </w:rPr>
                          <w:t xml:space="preserve"> vb.</w:t>
                        </w:r>
                      </w:ins>
                      <w:ins w:id="363" w:author="Ubeyde Acar" w:date="2025-02-27T13:07:00Z" w16du:dateUtc="2025-02-27T10:07:00Z">
                        <w:r w:rsidR="00895621">
                          <w:rPr>
                            <w:b w:val="0"/>
                            <w:bCs w:val="0"/>
                          </w:rPr>
                          <w:t>)</w:t>
                        </w:r>
                      </w:ins>
                      <w:ins w:id="364" w:author="Ubeyde Acar" w:date="2025-02-27T13:30:00Z" w16du:dateUtc="2025-02-27T10:30:00Z">
                        <w:r w:rsidR="00E9199D">
                          <w:rPr>
                            <w:b w:val="0"/>
                            <w:bCs w:val="0"/>
                          </w:rPr>
                          <w:t xml:space="preserve"> </w:t>
                        </w:r>
                      </w:ins>
                      <w:ins w:id="365" w:author="Ubeyde Acar" w:date="2025-02-27T13:07:00Z" w16du:dateUtc="2025-02-27T10:07:00Z">
                        <w:r w:rsidR="00895621">
                          <w:rPr>
                            <w:b w:val="0"/>
                            <w:bCs w:val="0"/>
                          </w:rPr>
                          <w:t xml:space="preserve">gibi faktörleri pekiştirme ve </w:t>
                        </w:r>
                      </w:ins>
                      <w:ins w:id="366" w:author="Ubeyde Acar" w:date="2025-02-27T13:08:00Z" w16du:dateUtc="2025-02-27T10:08:00Z">
                        <w:r w:rsidR="00895621">
                          <w:rPr>
                            <w:b w:val="0"/>
                            <w:bCs w:val="0"/>
                          </w:rPr>
                          <w:t>daha iyi anlama şansı yakaladım.</w:t>
                        </w:r>
                      </w:ins>
                    </w:p>
                  </w:txbxContent>
                </v:textbox>
                <w10:wrap type="topAndBottom" anchorx="page"/>
              </v:shape>
            </w:pict>
          </mc:Fallback>
        </mc:AlternateContent>
      </w:r>
    </w:p>
    <w:p w14:paraId="0EFFEC67" w14:textId="77777777" w:rsidR="00915131" w:rsidRPr="007E400A" w:rsidRDefault="00915131" w:rsidP="00016705">
      <w:pPr>
        <w:spacing w:line="360" w:lineRule="auto"/>
        <w:rPr>
          <w:sz w:val="21"/>
        </w:rPr>
        <w:sectPr w:rsidR="00915131" w:rsidRPr="007E400A">
          <w:headerReference w:type="default" r:id="rId34"/>
          <w:footerReference w:type="default" r:id="rId35"/>
          <w:pgSz w:w="11910" w:h="16840"/>
          <w:pgMar w:top="2180" w:right="760" w:bottom="900" w:left="1600" w:header="1946" w:footer="708" w:gutter="0"/>
          <w:cols w:space="708"/>
        </w:sectPr>
      </w:pPr>
    </w:p>
    <w:p w14:paraId="0B1CDE26" w14:textId="18292302" w:rsidR="00915131" w:rsidRPr="007E400A" w:rsidRDefault="00B678F9" w:rsidP="00016705">
      <w:pPr>
        <w:pStyle w:val="BodyText"/>
        <w:spacing w:before="4" w:line="360" w:lineRule="auto"/>
        <w:rPr>
          <w:sz w:val="17"/>
        </w:rPr>
      </w:pPr>
      <w:r w:rsidRPr="007E400A">
        <w:rPr>
          <w:noProof/>
          <w:lang w:eastAsia="tr-TR"/>
        </w:rPr>
        <w:lastRenderedPageBreak/>
        <mc:AlternateContent>
          <mc:Choice Requires="wps">
            <w:drawing>
              <wp:anchor distT="0" distB="0" distL="0" distR="0" simplePos="0" relativeHeight="251663872" behindDoc="1" locked="0" layoutInCell="1" allowOverlap="1" wp14:anchorId="7D30CD74" wp14:editId="5B23E13F">
                <wp:simplePos x="0" y="0"/>
                <wp:positionH relativeFrom="page">
                  <wp:posOffset>1018540</wp:posOffset>
                </wp:positionH>
                <wp:positionV relativeFrom="paragraph">
                  <wp:posOffset>189230</wp:posOffset>
                </wp:positionV>
                <wp:extent cx="5852160" cy="8324850"/>
                <wp:effectExtent l="0" t="0" r="15240" b="19050"/>
                <wp:wrapTopAndBottom/>
                <wp:docPr id="114732777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83248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049479" w14:textId="77777777" w:rsidR="00B678F9" w:rsidRDefault="00B678F9" w:rsidP="00B678F9">
                            <w:pPr>
                              <w:pStyle w:val="BodyText"/>
                              <w:ind w:left="103"/>
                              <w:jc w:val="both"/>
                            </w:pPr>
                          </w:p>
                          <w:p w14:paraId="19C09A8F" w14:textId="356A1499" w:rsidR="00B678F9" w:rsidRPr="00660B99" w:rsidRDefault="00B678F9" w:rsidP="00B678F9">
                            <w:pPr>
                              <w:spacing w:line="360" w:lineRule="auto"/>
                              <w:jc w:val="both"/>
                              <w:rPr>
                                <w:bCs/>
                                <w:color w:val="FF0000"/>
                              </w:rPr>
                            </w:pPr>
                            <w:r>
                              <w:rPr>
                                <w:b/>
                                <w:color w:val="000000" w:themeColor="text1"/>
                              </w:rPr>
                              <w:t xml:space="preserve"> </w:t>
                            </w:r>
                            <w:r w:rsidRPr="005F28AB">
                              <w:rPr>
                                <w:b/>
                                <w:color w:val="000000" w:themeColor="text1"/>
                              </w:rPr>
                              <w:t>YEKTA ZAHİT AKTÜRK:</w:t>
                            </w:r>
                            <w:r w:rsidRPr="005F28AB">
                              <w:rPr>
                                <w:bCs/>
                                <w:color w:val="000000" w:themeColor="text1"/>
                              </w:rPr>
                              <w:t xml:space="preserve"> </w:t>
                            </w:r>
                          </w:p>
                          <w:p w14:paraId="0CF6270F" w14:textId="77777777" w:rsidR="00B678F9" w:rsidRDefault="00B678F9" w:rsidP="00B678F9">
                            <w:pPr>
                              <w:pStyle w:val="BodyText"/>
                              <w:spacing w:line="360" w:lineRule="auto"/>
                              <w:ind w:left="103"/>
                              <w:jc w:val="both"/>
                            </w:pPr>
                          </w:p>
                          <w:p w14:paraId="5BC7705D" w14:textId="41A50AD2" w:rsidR="00B678F9" w:rsidRPr="00016705" w:rsidRDefault="00B678F9" w:rsidP="00B678F9">
                            <w:pPr>
                              <w:pStyle w:val="BodyText"/>
                              <w:spacing w:line="360" w:lineRule="auto"/>
                              <w:ind w:left="103"/>
                              <w:jc w:val="both"/>
                              <w:rPr>
                                <w:b w:val="0"/>
                                <w:bCs w:val="0"/>
                              </w:rPr>
                            </w:pPr>
                            <w:r>
                              <w:t xml:space="preserve">MERTCAN POLAT: </w:t>
                            </w:r>
                          </w:p>
                          <w:p w14:paraId="0D2E7668" w14:textId="77777777" w:rsidR="00B678F9" w:rsidRDefault="00B678F9" w:rsidP="00B678F9">
                            <w:pPr>
                              <w:pStyle w:val="BodyText"/>
                              <w:spacing w:line="360" w:lineRule="auto"/>
                              <w:ind w:left="103"/>
                              <w:jc w:val="both"/>
                            </w:pPr>
                          </w:p>
                          <w:p w14:paraId="1736514E" w14:textId="739D00F0" w:rsidR="008711A2" w:rsidRDefault="00B678F9" w:rsidP="008711A2">
                            <w:pPr>
                              <w:pStyle w:val="BodyText"/>
                              <w:spacing w:line="360" w:lineRule="auto"/>
                              <w:ind w:left="103"/>
                              <w:jc w:val="both"/>
                              <w:rPr>
                                <w:rFonts w:ascii="Times New Roman" w:eastAsia="Times New Roman" w:hAnsi="Times New Roman" w:cs="Times New Roman"/>
                                <w:sz w:val="24"/>
                                <w:szCs w:val="24"/>
                                <w:lang w:eastAsia="tr-TR"/>
                              </w:rPr>
                            </w:pPr>
                            <w:r>
                              <w:t>MURAT EMRE ÇİÇEK:</w:t>
                            </w:r>
                            <w:r w:rsidR="008711A2" w:rsidRPr="008711A2">
                              <w:rPr>
                                <w:rFonts w:ascii="Times New Roman" w:eastAsia="Times New Roman" w:hAnsi="Times New Roman" w:cs="Times New Roman"/>
                                <w:sz w:val="24"/>
                                <w:szCs w:val="24"/>
                                <w:lang w:eastAsia="tr-TR"/>
                              </w:rPr>
                              <w:t xml:space="preserve"> </w:t>
                            </w:r>
                          </w:p>
                          <w:p w14:paraId="2E273ACA" w14:textId="77777777" w:rsidR="004517D3" w:rsidRPr="008711A2" w:rsidRDefault="004517D3" w:rsidP="008711A2">
                            <w:pPr>
                              <w:pStyle w:val="BodyText"/>
                              <w:spacing w:line="360" w:lineRule="auto"/>
                              <w:ind w:left="103"/>
                              <w:jc w:val="both"/>
                            </w:pPr>
                          </w:p>
                          <w:p w14:paraId="19D9E81E" w14:textId="5BA60521" w:rsidR="008711A2" w:rsidRPr="004517D3" w:rsidRDefault="004517D3" w:rsidP="008711A2">
                            <w:pPr>
                              <w:pStyle w:val="BodyText"/>
                              <w:spacing w:line="360" w:lineRule="auto"/>
                              <w:ind w:left="103"/>
                              <w:jc w:val="both"/>
                            </w:pPr>
                            <w:r w:rsidRPr="004517D3">
                              <w:t>SEÇİL AYAZ:</w:t>
                            </w:r>
                          </w:p>
                          <w:p w14:paraId="4A81265C" w14:textId="57AA8503" w:rsidR="00B678F9" w:rsidRPr="005B6C1A" w:rsidRDefault="00B678F9" w:rsidP="00B678F9">
                            <w:pPr>
                              <w:pStyle w:val="BodyText"/>
                              <w:spacing w:line="360" w:lineRule="auto"/>
                              <w:ind w:left="103"/>
                              <w:jc w:val="bot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0CD74" id="_x0000_s1028" type="#_x0000_t202" style="position:absolute;margin-left:80.2pt;margin-top:14.9pt;width:460.8pt;height:655.5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" filled="f" strokeweight=".48pt">
                <v:textbox inset="0,0,0,0">
                  <w:txbxContent>
                    <w:p w14:paraId="1B049479" w14:textId="77777777" w:rsidR="00B678F9" w:rsidRDefault="00B678F9" w:rsidP="00B678F9">
                      <w:pPr>
                        <w:pStyle w:val="BodyText"/>
                        <w:ind w:left="103"/>
                        <w:jc w:val="both"/>
                      </w:pPr>
                    </w:p>
                    <w:p w14:paraId="19C09A8F" w14:textId="356A1499" w:rsidR="00B678F9" w:rsidRPr="00660B99" w:rsidRDefault="00B678F9" w:rsidP="00B678F9">
                      <w:pPr>
                        <w:spacing w:line="360" w:lineRule="auto"/>
                        <w:jc w:val="both"/>
                        <w:rPr>
                          <w:bCs/>
                          <w:color w:val="FF0000"/>
                        </w:rPr>
                      </w:pPr>
                      <w:r>
                        <w:rPr>
                          <w:b/>
                          <w:color w:val="000000" w:themeColor="text1"/>
                        </w:rPr>
                        <w:t xml:space="preserve"> </w:t>
                      </w:r>
                      <w:r w:rsidRPr="005F28AB">
                        <w:rPr>
                          <w:b/>
                          <w:color w:val="000000" w:themeColor="text1"/>
                        </w:rPr>
                        <w:t>YEKTA ZAHİT AKTÜRK:</w:t>
                      </w:r>
                      <w:r w:rsidRPr="005F28AB">
                        <w:rPr>
                          <w:bCs/>
                          <w:color w:val="000000" w:themeColor="text1"/>
                        </w:rPr>
                        <w:t xml:space="preserve"> </w:t>
                      </w:r>
                    </w:p>
                    <w:p w14:paraId="0CF6270F" w14:textId="77777777" w:rsidR="00B678F9" w:rsidRDefault="00B678F9" w:rsidP="00B678F9">
                      <w:pPr>
                        <w:pStyle w:val="BodyText"/>
                        <w:spacing w:line="360" w:lineRule="auto"/>
                        <w:ind w:left="103"/>
                        <w:jc w:val="both"/>
                      </w:pPr>
                    </w:p>
                    <w:p w14:paraId="5BC7705D" w14:textId="41A50AD2" w:rsidR="00B678F9" w:rsidRPr="00016705" w:rsidRDefault="00B678F9" w:rsidP="00B678F9">
                      <w:pPr>
                        <w:pStyle w:val="BodyText"/>
                        <w:spacing w:line="360" w:lineRule="auto"/>
                        <w:ind w:left="103"/>
                        <w:jc w:val="both"/>
                        <w:rPr>
                          <w:b w:val="0"/>
                          <w:bCs w:val="0"/>
                        </w:rPr>
                      </w:pPr>
                      <w:r>
                        <w:t xml:space="preserve">MERTCAN POLAT: </w:t>
                      </w:r>
                    </w:p>
                    <w:p w14:paraId="0D2E7668" w14:textId="77777777" w:rsidR="00B678F9" w:rsidRDefault="00B678F9" w:rsidP="00B678F9">
                      <w:pPr>
                        <w:pStyle w:val="BodyText"/>
                        <w:spacing w:line="360" w:lineRule="auto"/>
                        <w:ind w:left="103"/>
                        <w:jc w:val="both"/>
                      </w:pPr>
                    </w:p>
                    <w:p w14:paraId="1736514E" w14:textId="739D00F0" w:rsidR="008711A2" w:rsidRDefault="00B678F9" w:rsidP="008711A2">
                      <w:pPr>
                        <w:pStyle w:val="BodyText"/>
                        <w:spacing w:line="360" w:lineRule="auto"/>
                        <w:ind w:left="103"/>
                        <w:jc w:val="both"/>
                        <w:rPr>
                          <w:rFonts w:ascii="Times New Roman" w:eastAsia="Times New Roman" w:hAnsi="Times New Roman" w:cs="Times New Roman"/>
                          <w:sz w:val="24"/>
                          <w:szCs w:val="24"/>
                          <w:lang w:eastAsia="tr-TR"/>
                        </w:rPr>
                      </w:pPr>
                      <w:r>
                        <w:t>MURAT EMRE ÇİÇEK:</w:t>
                      </w:r>
                      <w:r w:rsidR="008711A2" w:rsidRPr="008711A2">
                        <w:rPr>
                          <w:rFonts w:ascii="Times New Roman" w:eastAsia="Times New Roman" w:hAnsi="Times New Roman" w:cs="Times New Roman"/>
                          <w:sz w:val="24"/>
                          <w:szCs w:val="24"/>
                          <w:lang w:eastAsia="tr-TR"/>
                        </w:rPr>
                        <w:t xml:space="preserve"> </w:t>
                      </w:r>
                    </w:p>
                    <w:p w14:paraId="2E273ACA" w14:textId="77777777" w:rsidR="004517D3" w:rsidRPr="008711A2" w:rsidRDefault="004517D3" w:rsidP="008711A2">
                      <w:pPr>
                        <w:pStyle w:val="BodyText"/>
                        <w:spacing w:line="360" w:lineRule="auto"/>
                        <w:ind w:left="103"/>
                        <w:jc w:val="both"/>
                      </w:pPr>
                    </w:p>
                    <w:p w14:paraId="19D9E81E" w14:textId="5BA60521" w:rsidR="008711A2" w:rsidRPr="004517D3" w:rsidRDefault="004517D3" w:rsidP="008711A2">
                      <w:pPr>
                        <w:pStyle w:val="BodyText"/>
                        <w:spacing w:line="360" w:lineRule="auto"/>
                        <w:ind w:left="103"/>
                        <w:jc w:val="both"/>
                      </w:pPr>
                      <w:r w:rsidRPr="004517D3">
                        <w:t>SEÇİL AYAZ:</w:t>
                      </w:r>
                    </w:p>
                    <w:p w14:paraId="4A81265C" w14:textId="57AA8503" w:rsidR="00B678F9" w:rsidRPr="005B6C1A" w:rsidRDefault="00B678F9" w:rsidP="00B678F9">
                      <w:pPr>
                        <w:pStyle w:val="BodyText"/>
                        <w:spacing w:line="360" w:lineRule="auto"/>
                        <w:ind w:left="103"/>
                        <w:jc w:val="both"/>
                      </w:pPr>
                    </w:p>
                  </w:txbxContent>
                </v:textbox>
                <w10:wrap type="topAndBottom" anchorx="page"/>
              </v:shape>
            </w:pict>
          </mc:Fallback>
        </mc:AlternateContent>
      </w:r>
    </w:p>
    <w:p w14:paraId="6D830A27" w14:textId="77777777" w:rsidR="00915131" w:rsidRPr="007E400A" w:rsidRDefault="00475602" w:rsidP="00016705">
      <w:pPr>
        <w:pStyle w:val="ListParagraph"/>
        <w:numPr>
          <w:ilvl w:val="0"/>
          <w:numId w:val="2"/>
        </w:numPr>
        <w:tabs>
          <w:tab w:val="left" w:pos="604"/>
        </w:tabs>
        <w:spacing w:before="116" w:line="360" w:lineRule="auto"/>
        <w:ind w:left="603" w:hanging="361"/>
        <w:rPr>
          <w:rFonts w:ascii="Arial" w:hAnsi="Arial"/>
          <w:b/>
        </w:rPr>
      </w:pPr>
      <w:bookmarkStart w:id="367" w:name="_bookmark9"/>
      <w:bookmarkEnd w:id="367"/>
      <w:r w:rsidRPr="007E400A">
        <w:rPr>
          <w:rFonts w:ascii="Arial" w:hAnsi="Arial"/>
          <w:b/>
        </w:rPr>
        <w:lastRenderedPageBreak/>
        <w:t>İŞ</w:t>
      </w:r>
      <w:r w:rsidRPr="007E400A">
        <w:rPr>
          <w:rFonts w:ascii="Arial" w:hAnsi="Arial"/>
          <w:b/>
          <w:spacing w:val="-6"/>
        </w:rPr>
        <w:t xml:space="preserve"> </w:t>
      </w:r>
      <w:r w:rsidRPr="007E400A">
        <w:rPr>
          <w:rFonts w:ascii="Arial" w:hAnsi="Arial"/>
          <w:b/>
        </w:rPr>
        <w:t>PLANI</w:t>
      </w:r>
      <w:r w:rsidRPr="007E400A">
        <w:rPr>
          <w:rFonts w:ascii="Arial" w:hAnsi="Arial"/>
          <w:b/>
          <w:spacing w:val="-4"/>
        </w:rPr>
        <w:t xml:space="preserve"> </w:t>
      </w:r>
      <w:r w:rsidRPr="007E400A">
        <w:rPr>
          <w:rFonts w:ascii="Arial" w:hAnsi="Arial"/>
          <w:b/>
        </w:rPr>
        <w:t>İLERLEMELERİ</w:t>
      </w:r>
      <w:r w:rsidRPr="007E400A">
        <w:rPr>
          <w:rFonts w:ascii="Arial" w:hAnsi="Arial"/>
          <w:b/>
          <w:spacing w:val="-3"/>
        </w:rPr>
        <w:t xml:space="preserve"> </w:t>
      </w:r>
      <w:r w:rsidRPr="007E400A">
        <w:rPr>
          <w:rFonts w:ascii="Arial" w:hAnsi="Arial"/>
          <w:b/>
        </w:rPr>
        <w:t>VE</w:t>
      </w:r>
      <w:r w:rsidRPr="007E400A">
        <w:rPr>
          <w:rFonts w:ascii="Arial" w:hAnsi="Arial"/>
          <w:b/>
          <w:spacing w:val="-6"/>
        </w:rPr>
        <w:t xml:space="preserve"> </w:t>
      </w:r>
      <w:r w:rsidRPr="007E400A">
        <w:rPr>
          <w:rFonts w:ascii="Arial" w:hAnsi="Arial"/>
          <w:b/>
        </w:rPr>
        <w:t>KAZANIMLARI</w:t>
      </w:r>
    </w:p>
    <w:p w14:paraId="57297CC4" w14:textId="77777777" w:rsidR="00915131" w:rsidRPr="007E400A" w:rsidRDefault="00915131" w:rsidP="00016705">
      <w:pPr>
        <w:pStyle w:val="BodyText"/>
        <w:spacing w:line="360" w:lineRule="auto"/>
        <w:rPr>
          <w:sz w:val="20"/>
        </w:rPr>
      </w:pPr>
    </w:p>
    <w:p w14:paraId="6DA45C1E" w14:textId="77777777" w:rsidR="00915131" w:rsidRPr="007E400A" w:rsidRDefault="00915131" w:rsidP="00016705">
      <w:pPr>
        <w:pStyle w:val="BodyText"/>
        <w:spacing w:before="4" w:line="360" w:lineRule="auto"/>
        <w:rPr>
          <w:sz w:val="24"/>
        </w:rPr>
      </w:pPr>
    </w:p>
    <w:tbl>
      <w:tblPr>
        <w:tblW w:w="0" w:type="auto"/>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141"/>
      </w:tblGrid>
      <w:tr w:rsidR="005B6C1A" w:rsidRPr="005B6C1A" w14:paraId="4CF4969F" w14:textId="77777777" w:rsidTr="005B6C1A">
        <w:trPr>
          <w:trHeight w:val="2784"/>
        </w:trPr>
        <w:tc>
          <w:tcPr>
            <w:tcW w:w="9141" w:type="dxa"/>
            <w:tcBorders>
              <w:top w:val="single" w:sz="4" w:space="0" w:color="000000"/>
              <w:left w:val="single" w:sz="4" w:space="0" w:color="000000"/>
              <w:bottom w:val="single" w:sz="4" w:space="0" w:color="000000"/>
              <w:right w:val="single" w:sz="4" w:space="0" w:color="000000"/>
            </w:tcBorders>
          </w:tcPr>
          <w:p w14:paraId="43CE2297" w14:textId="77777777" w:rsidR="005B6C1A" w:rsidRPr="005B6C1A" w:rsidRDefault="005B6C1A" w:rsidP="00016705">
            <w:pPr>
              <w:spacing w:line="360" w:lineRule="auto"/>
              <w:rPr>
                <w:b/>
              </w:rPr>
            </w:pPr>
          </w:p>
          <w:p w14:paraId="5611D225" w14:textId="77777777" w:rsidR="005B6C1A" w:rsidRPr="005B6C1A" w:rsidRDefault="005B6C1A" w:rsidP="00B678F9">
            <w:pPr>
              <w:spacing w:line="360" w:lineRule="auto"/>
              <w:jc w:val="both"/>
              <w:rPr>
                <w:b/>
              </w:rPr>
            </w:pPr>
            <w:r w:rsidRPr="005B6C1A">
              <w:rPr>
                <w:b/>
              </w:rPr>
              <w:t>İş planı çıktısının üretimi, pazarlaması ve satışına yönelik dönem içerisinde gerçekleşen faaliyetleri anlatınız. Varsa görüşülen müşteri sayısı ve isimlerini belirtiniz. (müşteri görüşmeleri, web sitesi tasarımı vb.) Gelecek dönem bu konulara yönelik yapmayı planladığınız faaliyetleri özetleyiniz.</w:t>
            </w:r>
          </w:p>
          <w:p w14:paraId="04B7C6BD" w14:textId="77777777" w:rsidR="005B6C1A" w:rsidRPr="005B6C1A" w:rsidRDefault="005B6C1A" w:rsidP="00B678F9">
            <w:pPr>
              <w:spacing w:line="360" w:lineRule="auto"/>
              <w:jc w:val="both"/>
              <w:rPr>
                <w:b/>
              </w:rPr>
            </w:pPr>
          </w:p>
          <w:p w14:paraId="4977B2F9" w14:textId="77777777" w:rsidR="005B6C1A" w:rsidRPr="005B6C1A" w:rsidRDefault="005B6C1A" w:rsidP="00B678F9">
            <w:pPr>
              <w:spacing w:line="360" w:lineRule="auto"/>
              <w:jc w:val="both"/>
              <w:rPr>
                <w:bCs/>
              </w:rPr>
            </w:pPr>
          </w:p>
          <w:p w14:paraId="1019E861" w14:textId="77777777" w:rsidR="005B6C1A" w:rsidRPr="005B6C1A" w:rsidRDefault="005B6C1A" w:rsidP="00016705">
            <w:pPr>
              <w:spacing w:line="360" w:lineRule="auto"/>
              <w:rPr>
                <w:bCs/>
              </w:rPr>
            </w:pPr>
          </w:p>
        </w:tc>
      </w:tr>
      <w:tr w:rsidR="005B6C1A" w:rsidRPr="005B6C1A" w14:paraId="0AFB1309" w14:textId="77777777" w:rsidTr="005B6C1A">
        <w:trPr>
          <w:trHeight w:val="2277"/>
        </w:trPr>
        <w:tc>
          <w:tcPr>
            <w:tcW w:w="9141" w:type="dxa"/>
            <w:tcBorders>
              <w:top w:val="single" w:sz="4" w:space="0" w:color="000000"/>
              <w:left w:val="single" w:sz="4" w:space="0" w:color="000000"/>
              <w:bottom w:val="single" w:sz="4" w:space="0" w:color="000000"/>
              <w:right w:val="single" w:sz="4" w:space="0" w:color="000000"/>
            </w:tcBorders>
          </w:tcPr>
          <w:p w14:paraId="5E43333E" w14:textId="77777777" w:rsidR="005B6C1A" w:rsidRPr="005B6C1A" w:rsidRDefault="005B6C1A" w:rsidP="00016705">
            <w:pPr>
              <w:spacing w:line="360" w:lineRule="auto"/>
              <w:jc w:val="both"/>
              <w:rPr>
                <w:b/>
              </w:rPr>
            </w:pPr>
          </w:p>
          <w:p w14:paraId="5311B76D" w14:textId="77777777" w:rsidR="005B6C1A" w:rsidRPr="005B6C1A" w:rsidRDefault="005B6C1A" w:rsidP="00016705">
            <w:pPr>
              <w:spacing w:line="360" w:lineRule="auto"/>
              <w:jc w:val="both"/>
              <w:rPr>
                <w:b/>
              </w:rPr>
            </w:pPr>
            <w:r w:rsidRPr="005B6C1A">
              <w:rPr>
                <w:b/>
              </w:rPr>
              <w:t>İş planının gerçekleşebilmesi için alınan veya başvurulan özel izin, (etik kurul onayı, üretim izni, ithal izni vb.) ruhsat ve dokümanlara ilişkin bilgi veriniz.</w:t>
            </w:r>
          </w:p>
          <w:p w14:paraId="69B6ABA2" w14:textId="77777777" w:rsidR="005B6C1A" w:rsidRPr="005B6C1A" w:rsidRDefault="005B6C1A" w:rsidP="00016705">
            <w:pPr>
              <w:spacing w:line="360" w:lineRule="auto"/>
              <w:jc w:val="both"/>
              <w:rPr>
                <w:b/>
              </w:rPr>
            </w:pPr>
          </w:p>
          <w:p w14:paraId="700BAD0F" w14:textId="18788000" w:rsidR="00802A47" w:rsidRPr="005B6C1A" w:rsidRDefault="00802A47" w:rsidP="004517D3">
            <w:pPr>
              <w:spacing w:line="360" w:lineRule="auto"/>
              <w:jc w:val="both"/>
              <w:rPr>
                <w:bCs/>
              </w:rPr>
            </w:pPr>
          </w:p>
        </w:tc>
      </w:tr>
      <w:tr w:rsidR="005B6C1A" w:rsidRPr="005B6C1A" w14:paraId="5B649E90" w14:textId="77777777" w:rsidTr="005B6C1A">
        <w:trPr>
          <w:trHeight w:val="2022"/>
        </w:trPr>
        <w:tc>
          <w:tcPr>
            <w:tcW w:w="9141" w:type="dxa"/>
            <w:tcBorders>
              <w:top w:val="single" w:sz="4" w:space="0" w:color="000000"/>
              <w:left w:val="single" w:sz="4" w:space="0" w:color="000000"/>
              <w:bottom w:val="single" w:sz="4" w:space="0" w:color="000000"/>
              <w:right w:val="single" w:sz="4" w:space="0" w:color="000000"/>
            </w:tcBorders>
          </w:tcPr>
          <w:p w14:paraId="5D15FA0A" w14:textId="77777777" w:rsidR="005B6C1A" w:rsidRPr="005B6C1A" w:rsidRDefault="005B6C1A" w:rsidP="00016705">
            <w:pPr>
              <w:spacing w:line="360" w:lineRule="auto"/>
              <w:jc w:val="both"/>
              <w:rPr>
                <w:b/>
              </w:rPr>
            </w:pPr>
          </w:p>
          <w:p w14:paraId="2F262D32" w14:textId="77777777" w:rsidR="005B6C1A" w:rsidRPr="005B6C1A" w:rsidRDefault="005B6C1A" w:rsidP="00016705">
            <w:pPr>
              <w:spacing w:line="360" w:lineRule="auto"/>
              <w:jc w:val="both"/>
              <w:rPr>
                <w:b/>
              </w:rPr>
            </w:pPr>
            <w:r w:rsidRPr="005B6C1A">
              <w:rPr>
                <w:b/>
              </w:rPr>
              <w:t>Ortaklık yapısı, ortaklar arası iş dağılımı hakkında değişiklikleri belirtiniz.</w:t>
            </w:r>
          </w:p>
          <w:p w14:paraId="66A0AFA7" w14:textId="77777777" w:rsidR="005B6C1A" w:rsidRPr="005B6C1A" w:rsidRDefault="005B6C1A" w:rsidP="00016705">
            <w:pPr>
              <w:spacing w:line="360" w:lineRule="auto"/>
              <w:jc w:val="both"/>
              <w:rPr>
                <w:b/>
              </w:rPr>
            </w:pPr>
          </w:p>
          <w:p w14:paraId="5A99DA9D" w14:textId="77777777" w:rsidR="005B6C1A" w:rsidRPr="005B6C1A" w:rsidRDefault="005B6C1A" w:rsidP="004517D3">
            <w:pPr>
              <w:spacing w:line="360" w:lineRule="auto"/>
              <w:jc w:val="both"/>
              <w:rPr>
                <w:bCs/>
              </w:rPr>
            </w:pPr>
          </w:p>
        </w:tc>
      </w:tr>
      <w:tr w:rsidR="005B6C1A" w:rsidRPr="005B6C1A" w14:paraId="27E5422C" w14:textId="77777777" w:rsidTr="005B6C1A">
        <w:trPr>
          <w:trHeight w:val="2025"/>
        </w:trPr>
        <w:tc>
          <w:tcPr>
            <w:tcW w:w="9141" w:type="dxa"/>
            <w:tcBorders>
              <w:top w:val="single" w:sz="4" w:space="0" w:color="000000"/>
              <w:left w:val="single" w:sz="4" w:space="0" w:color="000000"/>
              <w:bottom w:val="single" w:sz="4" w:space="0" w:color="000000"/>
              <w:right w:val="single" w:sz="4" w:space="0" w:color="000000"/>
            </w:tcBorders>
          </w:tcPr>
          <w:p w14:paraId="3E23D8DF" w14:textId="77777777" w:rsidR="005B6C1A" w:rsidRPr="005B6C1A" w:rsidRDefault="005B6C1A" w:rsidP="00016705">
            <w:pPr>
              <w:spacing w:line="360" w:lineRule="auto"/>
              <w:jc w:val="both"/>
              <w:rPr>
                <w:b/>
              </w:rPr>
            </w:pPr>
          </w:p>
          <w:p w14:paraId="0043C5B2" w14:textId="77777777" w:rsidR="005B6C1A" w:rsidRPr="005B6C1A" w:rsidRDefault="005B6C1A" w:rsidP="00016705">
            <w:pPr>
              <w:spacing w:line="360" w:lineRule="auto"/>
              <w:jc w:val="both"/>
              <w:rPr>
                <w:b/>
              </w:rPr>
            </w:pPr>
            <w:r w:rsidRPr="005B6C1A">
              <w:rPr>
                <w:b/>
              </w:rPr>
              <w:t>Hedeflenen ürüne ilişkin pazar ve sektördeki ihtiyaçta değişiklik varsa bilgi veriniz.</w:t>
            </w:r>
          </w:p>
          <w:p w14:paraId="4303F99B" w14:textId="77777777" w:rsidR="005B6C1A" w:rsidRPr="005B6C1A" w:rsidRDefault="005B6C1A" w:rsidP="00016705">
            <w:pPr>
              <w:spacing w:line="360" w:lineRule="auto"/>
              <w:jc w:val="both"/>
              <w:rPr>
                <w:b/>
              </w:rPr>
            </w:pPr>
          </w:p>
          <w:p w14:paraId="0A8B9524" w14:textId="77777777" w:rsidR="00802A47" w:rsidRPr="005B6C1A" w:rsidRDefault="00802A47" w:rsidP="004517D3">
            <w:pPr>
              <w:spacing w:line="360" w:lineRule="auto"/>
              <w:jc w:val="both"/>
              <w:rPr>
                <w:bCs/>
              </w:rPr>
            </w:pPr>
          </w:p>
        </w:tc>
      </w:tr>
      <w:tr w:rsidR="005B6C1A" w:rsidRPr="005B6C1A" w14:paraId="7FAA19A3" w14:textId="77777777" w:rsidTr="005B6C1A">
        <w:trPr>
          <w:trHeight w:val="2277"/>
        </w:trPr>
        <w:tc>
          <w:tcPr>
            <w:tcW w:w="9141" w:type="dxa"/>
            <w:tcBorders>
              <w:top w:val="single" w:sz="4" w:space="0" w:color="000000"/>
              <w:left w:val="single" w:sz="4" w:space="0" w:color="000000"/>
              <w:bottom w:val="single" w:sz="4" w:space="0" w:color="000000"/>
              <w:right w:val="single" w:sz="4" w:space="0" w:color="000000"/>
            </w:tcBorders>
          </w:tcPr>
          <w:p w14:paraId="24E024CB" w14:textId="77777777" w:rsidR="005B6C1A" w:rsidRPr="005B6C1A" w:rsidRDefault="005B6C1A" w:rsidP="00016705">
            <w:pPr>
              <w:spacing w:line="360" w:lineRule="auto"/>
              <w:jc w:val="both"/>
              <w:rPr>
                <w:b/>
              </w:rPr>
            </w:pPr>
            <w:r w:rsidRPr="005B6C1A">
              <w:rPr>
                <w:b/>
              </w:rPr>
              <w:t>İş planı haricinde şirketin yürüttüğü diğer faaliyetler ve yapılan satışlar hakkında bilgi veriniz.</w:t>
            </w:r>
          </w:p>
          <w:p w14:paraId="45F052B1" w14:textId="77777777" w:rsidR="005B6C1A" w:rsidRPr="005B6C1A" w:rsidRDefault="005B6C1A" w:rsidP="00016705">
            <w:pPr>
              <w:spacing w:line="360" w:lineRule="auto"/>
              <w:jc w:val="both"/>
              <w:rPr>
                <w:b/>
              </w:rPr>
            </w:pPr>
          </w:p>
          <w:p w14:paraId="198B6637" w14:textId="77777777" w:rsidR="005B6C1A" w:rsidRPr="005B6C1A" w:rsidRDefault="005B6C1A" w:rsidP="00016705">
            <w:pPr>
              <w:spacing w:line="360" w:lineRule="auto"/>
              <w:jc w:val="both"/>
              <w:rPr>
                <w:b/>
              </w:rPr>
            </w:pPr>
          </w:p>
          <w:p w14:paraId="700B618C" w14:textId="136CDD9D" w:rsidR="005B6C1A" w:rsidRPr="005B6C1A" w:rsidRDefault="005B6C1A" w:rsidP="00016705">
            <w:pPr>
              <w:spacing w:line="360" w:lineRule="auto"/>
              <w:jc w:val="both"/>
              <w:rPr>
                <w:bCs/>
              </w:rPr>
            </w:pPr>
          </w:p>
        </w:tc>
      </w:tr>
    </w:tbl>
    <w:p w14:paraId="45538CA5" w14:textId="77777777" w:rsidR="00915131" w:rsidRPr="007E400A" w:rsidRDefault="00915131" w:rsidP="00016705">
      <w:pPr>
        <w:spacing w:line="360" w:lineRule="auto"/>
        <w:sectPr w:rsidR="00915131" w:rsidRPr="007E400A">
          <w:pgSz w:w="11910" w:h="16840"/>
          <w:pgMar w:top="2180" w:right="760" w:bottom="900" w:left="1600" w:header="1946" w:footer="708" w:gutter="0"/>
          <w:cols w:space="708"/>
        </w:sectPr>
      </w:pPr>
    </w:p>
    <w:p w14:paraId="19D7DD04" w14:textId="77777777" w:rsidR="00915131" w:rsidRPr="007E400A" w:rsidRDefault="00475602" w:rsidP="00016705">
      <w:pPr>
        <w:pStyle w:val="BodyText"/>
        <w:spacing w:before="94" w:line="360" w:lineRule="auto"/>
        <w:ind w:left="461"/>
      </w:pPr>
      <w:r w:rsidRPr="007E400A">
        <w:lastRenderedPageBreak/>
        <w:t>B.</w:t>
      </w:r>
      <w:r w:rsidRPr="007E400A">
        <w:rPr>
          <w:spacing w:val="12"/>
        </w:rPr>
        <w:t xml:space="preserve"> </w:t>
      </w:r>
      <w:r w:rsidRPr="007E400A">
        <w:t>İŞ</w:t>
      </w:r>
      <w:r w:rsidRPr="007E400A">
        <w:rPr>
          <w:spacing w:val="-3"/>
        </w:rPr>
        <w:t xml:space="preserve"> </w:t>
      </w:r>
      <w:r w:rsidRPr="007E400A">
        <w:t>PLANI</w:t>
      </w:r>
      <w:r w:rsidRPr="007E400A">
        <w:rPr>
          <w:spacing w:val="1"/>
        </w:rPr>
        <w:t xml:space="preserve"> </w:t>
      </w:r>
      <w:r w:rsidRPr="007E400A">
        <w:t>SONUÇ</w:t>
      </w:r>
      <w:r w:rsidRPr="007E400A">
        <w:rPr>
          <w:spacing w:val="-3"/>
        </w:rPr>
        <w:t xml:space="preserve"> </w:t>
      </w:r>
      <w:r w:rsidRPr="007E400A">
        <w:t>RAPORU</w:t>
      </w:r>
      <w:r w:rsidRPr="007E400A">
        <w:rPr>
          <w:spacing w:val="-2"/>
        </w:rPr>
        <w:t xml:space="preserve"> </w:t>
      </w:r>
      <w:r w:rsidRPr="007E400A">
        <w:t>(AGY</w:t>
      </w:r>
      <w:r w:rsidRPr="007E400A">
        <w:rPr>
          <w:spacing w:val="-2"/>
        </w:rPr>
        <w:t xml:space="preserve"> </w:t>
      </w:r>
      <w:r w:rsidRPr="007E400A">
        <w:t>352)</w:t>
      </w:r>
      <w:r w:rsidRPr="007E400A">
        <w:rPr>
          <w:spacing w:val="-4"/>
        </w:rPr>
        <w:t xml:space="preserve"> </w:t>
      </w:r>
      <w:r w:rsidRPr="007E400A">
        <w:t>(PROJENİN</w:t>
      </w:r>
      <w:r w:rsidRPr="007E400A">
        <w:rPr>
          <w:spacing w:val="-2"/>
        </w:rPr>
        <w:t xml:space="preserve"> </w:t>
      </w:r>
      <w:r w:rsidRPr="007E400A">
        <w:t>SON</w:t>
      </w:r>
      <w:r w:rsidRPr="007E400A">
        <w:rPr>
          <w:spacing w:val="-2"/>
        </w:rPr>
        <w:t xml:space="preserve"> </w:t>
      </w:r>
      <w:r w:rsidRPr="007E400A">
        <w:t>DÖNEMİNDE)</w:t>
      </w:r>
    </w:p>
    <w:p w14:paraId="0946A1B2" w14:textId="77777777" w:rsidR="00915131" w:rsidRPr="007E400A" w:rsidRDefault="00915131" w:rsidP="00016705">
      <w:pPr>
        <w:pStyle w:val="BodyText"/>
        <w:spacing w:before="9" w:line="360" w:lineRule="auto"/>
        <w:rPr>
          <w:sz w:val="26"/>
        </w:rPr>
      </w:pPr>
    </w:p>
    <w:p w14:paraId="75B5E8D3" w14:textId="77777777" w:rsidR="00915131" w:rsidRPr="007E400A" w:rsidRDefault="00475602" w:rsidP="00016705">
      <w:pPr>
        <w:spacing w:line="360" w:lineRule="auto"/>
        <w:ind w:left="102"/>
        <w:jc w:val="both"/>
        <w:rPr>
          <w:rFonts w:ascii="Arial MT" w:hAnsi="Arial MT"/>
        </w:rPr>
      </w:pPr>
      <w:r w:rsidRPr="007E400A">
        <w:rPr>
          <w:rFonts w:ascii="Arial MT" w:hAnsi="Arial MT"/>
          <w:spacing w:val="1"/>
          <w:u w:val="single"/>
        </w:rPr>
        <w:t>T</w:t>
      </w:r>
      <w:r w:rsidRPr="007E400A">
        <w:rPr>
          <w:rFonts w:ascii="Arial MT" w:hAnsi="Arial MT"/>
          <w:spacing w:val="-3"/>
          <w:u w:val="single"/>
        </w:rPr>
        <w:t>e</w:t>
      </w:r>
      <w:r w:rsidRPr="007E400A">
        <w:rPr>
          <w:rFonts w:ascii="Arial MT" w:hAnsi="Arial MT"/>
          <w:spacing w:val="2"/>
          <w:u w:val="single"/>
        </w:rPr>
        <w:t>k</w:t>
      </w:r>
      <w:r w:rsidRPr="007E400A">
        <w:rPr>
          <w:rFonts w:ascii="Arial MT" w:hAnsi="Arial MT"/>
          <w:spacing w:val="-1"/>
          <w:u w:val="single"/>
        </w:rPr>
        <w:t>no</w:t>
      </w:r>
      <w:r w:rsidRPr="007E400A">
        <w:rPr>
          <w:rFonts w:ascii="Arial MT" w:hAnsi="Arial MT"/>
          <w:spacing w:val="-2"/>
          <w:u w:val="single"/>
        </w:rPr>
        <w:t>l</w:t>
      </w:r>
      <w:r w:rsidRPr="007E400A">
        <w:rPr>
          <w:rFonts w:ascii="Arial MT" w:hAnsi="Arial MT"/>
          <w:spacing w:val="-1"/>
          <w:u w:val="single"/>
        </w:rPr>
        <w:t>o</w:t>
      </w:r>
      <w:r w:rsidRPr="007E400A">
        <w:rPr>
          <w:rFonts w:ascii="Arial MT" w:hAnsi="Arial MT"/>
          <w:u w:val="single"/>
        </w:rPr>
        <w:t>j</w:t>
      </w:r>
      <w:r w:rsidRPr="007E400A">
        <w:rPr>
          <w:rFonts w:ascii="Arial MT" w:hAnsi="Arial MT"/>
          <w:spacing w:val="-4"/>
          <w:u w:val="single"/>
        </w:rPr>
        <w:t>i</w:t>
      </w:r>
      <w:r w:rsidRPr="007E400A">
        <w:rPr>
          <w:rFonts w:ascii="Arial MT" w:hAnsi="Arial MT"/>
          <w:u w:val="single"/>
        </w:rPr>
        <w:t>k</w:t>
      </w:r>
      <w:r w:rsidRPr="007E400A">
        <w:rPr>
          <w:rFonts w:ascii="Arial MT" w:hAnsi="Arial MT"/>
          <w:spacing w:val="20"/>
          <w:u w:val="single"/>
        </w:rPr>
        <w:t xml:space="preserve"> </w:t>
      </w:r>
      <w:r w:rsidRPr="007E400A">
        <w:rPr>
          <w:rFonts w:ascii="Arial MT" w:hAnsi="Arial MT"/>
          <w:spacing w:val="-1"/>
          <w:u w:val="single"/>
        </w:rPr>
        <w:t>d</w:t>
      </w:r>
      <w:r w:rsidRPr="007E400A">
        <w:rPr>
          <w:rFonts w:ascii="Arial MT" w:hAnsi="Arial MT"/>
          <w:spacing w:val="-4"/>
          <w:u w:val="single"/>
        </w:rPr>
        <w:t>o</w:t>
      </w:r>
      <w:r w:rsidRPr="007E400A">
        <w:rPr>
          <w:rFonts w:ascii="Arial MT" w:hAnsi="Arial MT"/>
          <w:spacing w:val="-1"/>
          <w:w w:val="79"/>
          <w:u w:val="single"/>
        </w:rPr>
        <w:t>ğrul</w:t>
      </w:r>
      <w:r w:rsidRPr="007E400A">
        <w:rPr>
          <w:rFonts w:ascii="Arial MT" w:hAnsi="Arial MT"/>
          <w:spacing w:val="-1"/>
          <w:u w:val="single"/>
        </w:rPr>
        <w:t>aman</w:t>
      </w:r>
      <w:r w:rsidRPr="007E400A">
        <w:rPr>
          <w:rFonts w:ascii="Arial MT" w:hAnsi="Arial MT"/>
          <w:spacing w:val="-4"/>
          <w:u w:val="single"/>
        </w:rPr>
        <w:t>ı</w:t>
      </w:r>
      <w:r w:rsidRPr="007E400A">
        <w:rPr>
          <w:rFonts w:ascii="Arial MT" w:hAnsi="Arial MT"/>
          <w:u w:val="single"/>
        </w:rPr>
        <w:t>n</w:t>
      </w:r>
      <w:r w:rsidRPr="007E400A">
        <w:rPr>
          <w:rFonts w:ascii="Arial MT" w:hAnsi="Arial MT"/>
          <w:spacing w:val="19"/>
          <w:u w:val="single"/>
        </w:rPr>
        <w:t xml:space="preserve"> </w:t>
      </w:r>
      <w:r w:rsidRPr="007E400A">
        <w:rPr>
          <w:rFonts w:ascii="Arial MT" w:hAnsi="Arial MT"/>
          <w:u w:val="single"/>
        </w:rPr>
        <w:t>son</w:t>
      </w:r>
      <w:r w:rsidRPr="007E400A">
        <w:rPr>
          <w:rFonts w:ascii="Arial MT" w:hAnsi="Arial MT"/>
          <w:spacing w:val="17"/>
          <w:u w:val="single"/>
        </w:rPr>
        <w:t xml:space="preserve"> </w:t>
      </w:r>
      <w:r w:rsidRPr="007E400A">
        <w:rPr>
          <w:rFonts w:ascii="Arial MT" w:hAnsi="Arial MT"/>
          <w:spacing w:val="-1"/>
          <w:u w:val="single"/>
        </w:rPr>
        <w:t>döne</w:t>
      </w:r>
      <w:r w:rsidRPr="007E400A">
        <w:rPr>
          <w:rFonts w:ascii="Arial MT" w:hAnsi="Arial MT"/>
          <w:u w:val="single"/>
        </w:rPr>
        <w:t>m</w:t>
      </w:r>
      <w:r w:rsidRPr="007E400A">
        <w:rPr>
          <w:rFonts w:ascii="Arial MT" w:hAnsi="Arial MT"/>
          <w:spacing w:val="-2"/>
          <w:u w:val="single"/>
        </w:rPr>
        <w:t>i</w:t>
      </w:r>
      <w:r w:rsidRPr="007E400A">
        <w:rPr>
          <w:rFonts w:ascii="Arial MT" w:hAnsi="Arial MT"/>
          <w:spacing w:val="-1"/>
          <w:u w:val="single"/>
        </w:rPr>
        <w:t>nd</w:t>
      </w:r>
      <w:r w:rsidRPr="007E400A">
        <w:rPr>
          <w:rFonts w:ascii="Arial MT" w:hAnsi="Arial MT"/>
          <w:u w:val="single"/>
        </w:rPr>
        <w:t>e</w:t>
      </w:r>
      <w:r w:rsidRPr="007E400A">
        <w:rPr>
          <w:rFonts w:ascii="Arial MT" w:hAnsi="Arial MT"/>
          <w:spacing w:val="18"/>
        </w:rPr>
        <w:t xml:space="preserve"> </w:t>
      </w:r>
      <w:r w:rsidRPr="007E400A">
        <w:rPr>
          <w:rFonts w:ascii="Arial MT" w:hAnsi="Arial MT"/>
          <w:spacing w:val="-1"/>
        </w:rPr>
        <w:t>A</w:t>
      </w:r>
      <w:r w:rsidRPr="007E400A">
        <w:rPr>
          <w:rFonts w:ascii="Arial MT" w:hAnsi="Arial MT"/>
        </w:rPr>
        <w:t>G</w:t>
      </w:r>
      <w:r w:rsidRPr="007E400A">
        <w:rPr>
          <w:rFonts w:ascii="Arial MT" w:hAnsi="Arial MT"/>
          <w:spacing w:val="-1"/>
        </w:rPr>
        <w:t>Y</w:t>
      </w:r>
      <w:r w:rsidRPr="007E400A">
        <w:rPr>
          <w:rFonts w:ascii="Arial MT" w:hAnsi="Arial MT"/>
        </w:rPr>
        <w:t>3</w:t>
      </w:r>
      <w:r w:rsidRPr="007E400A">
        <w:rPr>
          <w:rFonts w:ascii="Arial MT" w:hAnsi="Arial MT"/>
          <w:spacing w:val="-4"/>
        </w:rPr>
        <w:t>5</w:t>
      </w:r>
      <w:r w:rsidRPr="007E400A">
        <w:rPr>
          <w:rFonts w:ascii="Arial MT" w:hAnsi="Arial MT"/>
        </w:rPr>
        <w:t>2</w:t>
      </w:r>
      <w:r w:rsidRPr="007E400A">
        <w:rPr>
          <w:rFonts w:ascii="Arial MT" w:hAnsi="Arial MT"/>
          <w:spacing w:val="17"/>
        </w:rPr>
        <w:t xml:space="preserve"> </w:t>
      </w:r>
      <w:r w:rsidRPr="007E400A">
        <w:rPr>
          <w:rFonts w:ascii="Arial MT" w:hAnsi="Arial MT"/>
          <w:spacing w:val="-2"/>
        </w:rPr>
        <w:t>i</w:t>
      </w:r>
      <w:r w:rsidRPr="007E400A">
        <w:rPr>
          <w:rFonts w:ascii="Arial MT" w:hAnsi="Arial MT"/>
          <w:w w:val="50"/>
        </w:rPr>
        <w:t>ş</w:t>
      </w:r>
      <w:r w:rsidRPr="007E400A">
        <w:rPr>
          <w:rFonts w:ascii="Arial MT" w:hAnsi="Arial MT"/>
          <w:spacing w:val="17"/>
        </w:rPr>
        <w:t xml:space="preserve"> </w:t>
      </w:r>
      <w:r w:rsidRPr="007E400A">
        <w:rPr>
          <w:rFonts w:ascii="Arial MT" w:hAnsi="Arial MT"/>
          <w:spacing w:val="-1"/>
        </w:rPr>
        <w:t>p</w:t>
      </w:r>
      <w:r w:rsidRPr="007E400A">
        <w:rPr>
          <w:rFonts w:ascii="Arial MT" w:hAnsi="Arial MT"/>
          <w:spacing w:val="-2"/>
        </w:rPr>
        <w:t>l</w:t>
      </w:r>
      <w:r w:rsidRPr="007E400A">
        <w:rPr>
          <w:rFonts w:ascii="Arial MT" w:hAnsi="Arial MT"/>
          <w:spacing w:val="-1"/>
        </w:rPr>
        <w:t>a</w:t>
      </w:r>
      <w:r w:rsidRPr="007E400A">
        <w:rPr>
          <w:rFonts w:ascii="Arial MT" w:hAnsi="Arial MT"/>
          <w:spacing w:val="1"/>
        </w:rPr>
        <w:t>n</w:t>
      </w:r>
      <w:r w:rsidRPr="007E400A">
        <w:rPr>
          <w:rFonts w:ascii="Arial MT" w:hAnsi="Arial MT"/>
        </w:rPr>
        <w:t>ı</w:t>
      </w:r>
      <w:r w:rsidRPr="007E400A">
        <w:rPr>
          <w:rFonts w:ascii="Arial MT" w:hAnsi="Arial MT"/>
          <w:spacing w:val="14"/>
        </w:rPr>
        <w:t xml:space="preserve"> </w:t>
      </w:r>
      <w:r w:rsidRPr="007E400A">
        <w:rPr>
          <w:rFonts w:ascii="Arial MT" w:hAnsi="Arial MT"/>
        </w:rPr>
        <w:t>so</w:t>
      </w:r>
      <w:r w:rsidRPr="007E400A">
        <w:rPr>
          <w:rFonts w:ascii="Arial MT" w:hAnsi="Arial MT"/>
          <w:spacing w:val="-1"/>
        </w:rPr>
        <w:t>nu</w:t>
      </w:r>
      <w:r w:rsidRPr="007E400A">
        <w:rPr>
          <w:rFonts w:ascii="Arial MT" w:hAnsi="Arial MT"/>
        </w:rPr>
        <w:t>ç</w:t>
      </w:r>
      <w:r w:rsidRPr="007E400A">
        <w:rPr>
          <w:rFonts w:ascii="Arial MT" w:hAnsi="Arial MT"/>
          <w:spacing w:val="17"/>
        </w:rPr>
        <w:t xml:space="preserve"> </w:t>
      </w:r>
      <w:r w:rsidRPr="007E400A">
        <w:rPr>
          <w:rFonts w:ascii="Arial MT" w:hAnsi="Arial MT"/>
        </w:rPr>
        <w:t>r</w:t>
      </w:r>
      <w:r w:rsidRPr="007E400A">
        <w:rPr>
          <w:rFonts w:ascii="Arial MT" w:hAnsi="Arial MT"/>
          <w:spacing w:val="-1"/>
        </w:rPr>
        <w:t>apor</w:t>
      </w:r>
      <w:r w:rsidRPr="007E400A">
        <w:rPr>
          <w:rFonts w:ascii="Arial MT" w:hAnsi="Arial MT"/>
        </w:rPr>
        <w:t>u</w:t>
      </w:r>
      <w:r w:rsidRPr="007E400A">
        <w:rPr>
          <w:rFonts w:ascii="Arial MT" w:hAnsi="Arial MT"/>
          <w:spacing w:val="15"/>
        </w:rPr>
        <w:t xml:space="preserve"> </w:t>
      </w:r>
      <w:r w:rsidRPr="007E400A">
        <w:rPr>
          <w:rFonts w:ascii="Arial MT" w:hAnsi="Arial MT"/>
          <w:spacing w:val="-1"/>
        </w:rPr>
        <w:t>P</w:t>
      </w:r>
      <w:r w:rsidRPr="007E400A">
        <w:rPr>
          <w:rFonts w:ascii="Arial MT" w:hAnsi="Arial MT"/>
          <w:spacing w:val="-2"/>
        </w:rPr>
        <w:t>R</w:t>
      </w:r>
      <w:r w:rsidRPr="007E400A">
        <w:rPr>
          <w:rFonts w:ascii="Arial MT" w:hAnsi="Arial MT"/>
        </w:rPr>
        <w:t>O</w:t>
      </w:r>
      <w:r w:rsidRPr="007E400A">
        <w:rPr>
          <w:rFonts w:ascii="Arial MT" w:hAnsi="Arial MT"/>
          <w:spacing w:val="-2"/>
        </w:rPr>
        <w:t>D</w:t>
      </w:r>
      <w:r w:rsidRPr="007E400A">
        <w:rPr>
          <w:rFonts w:ascii="Arial MT" w:hAnsi="Arial MT"/>
          <w:w w:val="27"/>
        </w:rPr>
        <w:t>İ</w:t>
      </w:r>
      <w:r w:rsidRPr="007E400A">
        <w:rPr>
          <w:rFonts w:ascii="Arial MT" w:hAnsi="Arial MT"/>
        </w:rPr>
        <w:t>S</w:t>
      </w:r>
      <w:r w:rsidRPr="007E400A">
        <w:rPr>
          <w:rFonts w:ascii="Arial MT" w:hAnsi="Arial MT"/>
          <w:spacing w:val="17"/>
        </w:rPr>
        <w:t xml:space="preserve"> </w:t>
      </w:r>
      <w:r w:rsidRPr="007E400A">
        <w:rPr>
          <w:rFonts w:ascii="Arial MT" w:hAnsi="Arial MT"/>
          <w:spacing w:val="-1"/>
        </w:rPr>
        <w:t>ü</w:t>
      </w:r>
      <w:r w:rsidRPr="007E400A">
        <w:rPr>
          <w:rFonts w:ascii="Arial MT" w:hAnsi="Arial MT"/>
          <w:spacing w:val="-3"/>
        </w:rPr>
        <w:t>z</w:t>
      </w:r>
      <w:r w:rsidRPr="007E400A">
        <w:rPr>
          <w:rFonts w:ascii="Arial MT" w:hAnsi="Arial MT"/>
          <w:spacing w:val="-1"/>
        </w:rPr>
        <w:t>erinde</w:t>
      </w:r>
      <w:r w:rsidRPr="007E400A">
        <w:rPr>
          <w:rFonts w:ascii="Arial MT" w:hAnsi="Arial MT"/>
        </w:rPr>
        <w:t>n elektronik</w:t>
      </w:r>
      <w:r w:rsidRPr="007E400A">
        <w:rPr>
          <w:rFonts w:ascii="Arial MT" w:hAnsi="Arial MT"/>
          <w:spacing w:val="2"/>
        </w:rPr>
        <w:t xml:space="preserve"> </w:t>
      </w:r>
      <w:r w:rsidRPr="007E400A">
        <w:rPr>
          <w:rFonts w:ascii="Arial MT" w:hAnsi="Arial MT"/>
        </w:rPr>
        <w:t>olarak</w:t>
      </w:r>
      <w:r w:rsidRPr="007E400A">
        <w:rPr>
          <w:rFonts w:ascii="Arial MT" w:hAnsi="Arial MT"/>
          <w:spacing w:val="1"/>
        </w:rPr>
        <w:t xml:space="preserve"> </w:t>
      </w:r>
      <w:r w:rsidRPr="007E400A">
        <w:rPr>
          <w:rFonts w:ascii="Arial MT" w:hAnsi="Arial MT"/>
        </w:rPr>
        <w:t>doldurulmalıdır.</w:t>
      </w:r>
    </w:p>
    <w:sectPr w:rsidR="00915131" w:rsidRPr="007E400A">
      <w:pgSz w:w="11910" w:h="16840"/>
      <w:pgMar w:top="2180" w:right="760" w:bottom="900" w:left="1600" w:header="1946"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2DCD13" w14:textId="77777777" w:rsidR="005219D5" w:rsidRPr="005B6C1A" w:rsidRDefault="005219D5">
      <w:r w:rsidRPr="005B6C1A">
        <w:separator/>
      </w:r>
    </w:p>
  </w:endnote>
  <w:endnote w:type="continuationSeparator" w:id="0">
    <w:p w14:paraId="1308DE34" w14:textId="77777777" w:rsidR="005219D5" w:rsidRPr="005B6C1A" w:rsidRDefault="005219D5">
      <w:r w:rsidRPr="005B6C1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3401377"/>
      <w:docPartObj>
        <w:docPartGallery w:val="Page Numbers (Bottom of Page)"/>
        <w:docPartUnique/>
      </w:docPartObj>
    </w:sdtPr>
    <w:sdtContent>
      <w:p w14:paraId="3343F739" w14:textId="38403540" w:rsidR="0009723F" w:rsidRDefault="0009723F">
        <w:pPr>
          <w:pStyle w:val="Footer"/>
          <w:jc w:val="center"/>
        </w:pPr>
        <w:r>
          <w:fldChar w:fldCharType="begin"/>
        </w:r>
        <w:r>
          <w:instrText>PAGE   \* MERGEFORMAT</w:instrText>
        </w:r>
        <w:r>
          <w:fldChar w:fldCharType="separate"/>
        </w:r>
        <w:r>
          <w:t>2</w:t>
        </w:r>
        <w:r>
          <w:fldChar w:fldCharType="end"/>
        </w:r>
      </w:p>
    </w:sdtContent>
  </w:sdt>
  <w:p w14:paraId="7086B684" w14:textId="2C1787F2" w:rsidR="00915131" w:rsidRPr="005B6C1A" w:rsidRDefault="00915131">
    <w:pPr>
      <w:pStyle w:val="BodyText"/>
      <w:spacing w:line="14" w:lineRule="auto"/>
      <w:rPr>
        <w:b w:val="0"/>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6959404"/>
      <w:docPartObj>
        <w:docPartGallery w:val="Page Numbers (Bottom of Page)"/>
        <w:docPartUnique/>
      </w:docPartObj>
    </w:sdtPr>
    <w:sdtContent>
      <w:p w14:paraId="084ECEA6" w14:textId="1072CD20" w:rsidR="0009723F" w:rsidRDefault="0009723F">
        <w:pPr>
          <w:pStyle w:val="Footer"/>
          <w:jc w:val="center"/>
        </w:pPr>
        <w:r>
          <w:fldChar w:fldCharType="begin"/>
        </w:r>
        <w:r>
          <w:instrText>PAGE   \* MERGEFORMAT</w:instrText>
        </w:r>
        <w:r>
          <w:fldChar w:fldCharType="separate"/>
        </w:r>
        <w:r>
          <w:t>2</w:t>
        </w:r>
        <w:r>
          <w:fldChar w:fldCharType="end"/>
        </w:r>
      </w:p>
    </w:sdtContent>
  </w:sdt>
  <w:p w14:paraId="67FA4161" w14:textId="4D7478E5" w:rsidR="00915131" w:rsidRPr="005B6C1A" w:rsidRDefault="00915131">
    <w:pPr>
      <w:pStyle w:val="BodyText"/>
      <w:spacing w:line="14" w:lineRule="auto"/>
      <w:rPr>
        <w:b w:val="0"/>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3324248"/>
      <w:docPartObj>
        <w:docPartGallery w:val="Page Numbers (Bottom of Page)"/>
        <w:docPartUnique/>
      </w:docPartObj>
    </w:sdtPr>
    <w:sdtContent>
      <w:p w14:paraId="121CA858" w14:textId="71A0DC51" w:rsidR="0009723F" w:rsidRDefault="0009723F">
        <w:pPr>
          <w:pStyle w:val="Footer"/>
          <w:jc w:val="center"/>
        </w:pPr>
        <w:r>
          <w:fldChar w:fldCharType="begin"/>
        </w:r>
        <w:r>
          <w:instrText>PAGE   \* MERGEFORMAT</w:instrText>
        </w:r>
        <w:r>
          <w:fldChar w:fldCharType="separate"/>
        </w:r>
        <w:r>
          <w:t>2</w:t>
        </w:r>
        <w:r>
          <w:fldChar w:fldCharType="end"/>
        </w:r>
      </w:p>
    </w:sdtContent>
  </w:sdt>
  <w:p w14:paraId="4C82B6DE" w14:textId="520879DE" w:rsidR="00915131" w:rsidRPr="005B6C1A" w:rsidRDefault="00915131">
    <w:pPr>
      <w:pStyle w:val="BodyText"/>
      <w:spacing w:line="14" w:lineRule="auto"/>
      <w:rPr>
        <w:b w:val="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DA1D5" w14:textId="77777777" w:rsidR="005219D5" w:rsidRPr="005B6C1A" w:rsidRDefault="005219D5">
      <w:r w:rsidRPr="005B6C1A">
        <w:separator/>
      </w:r>
    </w:p>
  </w:footnote>
  <w:footnote w:type="continuationSeparator" w:id="0">
    <w:p w14:paraId="37F0A92E" w14:textId="77777777" w:rsidR="005219D5" w:rsidRPr="005B6C1A" w:rsidRDefault="005219D5">
      <w:r w:rsidRPr="005B6C1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DD1225" w14:textId="77777777" w:rsidR="00B36F63" w:rsidRPr="005B6C1A" w:rsidRDefault="006C0519">
    <w:pPr>
      <w:pStyle w:val="Header"/>
    </w:pPr>
    <w:r w:rsidRPr="005B6C1A">
      <w:rPr>
        <w:noProof/>
        <w:lang w:eastAsia="tr-TR"/>
      </w:rPr>
      <mc:AlternateContent>
        <mc:Choice Requires="wps">
          <w:drawing>
            <wp:anchor distT="0" distB="0" distL="114300" distR="114300" simplePos="0" relativeHeight="251662336" behindDoc="1" locked="0" layoutInCell="1" allowOverlap="1" wp14:anchorId="2DC84732" wp14:editId="7760161D">
              <wp:simplePos x="0" y="0"/>
              <wp:positionH relativeFrom="page">
                <wp:posOffset>6502400</wp:posOffset>
              </wp:positionH>
              <wp:positionV relativeFrom="page">
                <wp:posOffset>420370</wp:posOffset>
              </wp:positionV>
              <wp:extent cx="485775" cy="182245"/>
              <wp:effectExtent l="0" t="0" r="9525" b="825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B0BCE" w14:textId="37B4B854" w:rsidR="006C0519" w:rsidRPr="005B6C1A" w:rsidRDefault="006C0519" w:rsidP="006C0519">
                          <w:pPr>
                            <w:spacing w:before="13"/>
                            <w:ind w:left="20"/>
                            <w:rPr>
                              <w:rFonts w:ascii="Arial MT"/>
                            </w:rPr>
                          </w:pPr>
                          <w:r w:rsidRPr="005B6C1A">
                            <w:rPr>
                              <w:rFonts w:ascii="Arial MT"/>
                              <w:color w:val="C0C0C0"/>
                            </w:rPr>
                            <w:t>1812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84732" id="_x0000_t202" coordsize="21600,21600" o:spt="202" path="m,l,21600r21600,l21600,xe">
              <v:stroke joinstyle="miter"/>
              <v:path gradientshapeok="t" o:connecttype="rect"/>
            </v:shapetype>
            <v:shape id="Text Box 2" o:spid="_x0000_s1029" type="#_x0000_t202" style="position:absolute;margin-left:512pt;margin-top:33.1pt;width:38.25pt;height:14.3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" filled="f" stroked="f">
              <v:textbox inset="0,0,0,0">
                <w:txbxContent>
                  <w:p w14:paraId="77FB0BCE" w14:textId="37B4B854" w:rsidR="006C0519" w:rsidRPr="005B6C1A" w:rsidRDefault="006C0519" w:rsidP="006C0519">
                    <w:pPr>
                      <w:spacing w:before="13"/>
                      <w:ind w:left="20"/>
                      <w:rPr>
                        <w:rFonts w:ascii="Arial MT"/>
                      </w:rPr>
                    </w:pPr>
                    <w:r w:rsidRPr="005B6C1A">
                      <w:rPr>
                        <w:rFonts w:ascii="Arial MT"/>
                        <w:color w:val="C0C0C0"/>
                      </w:rPr>
                      <w:t>1812</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06B6E" w14:textId="77777777" w:rsidR="00915131" w:rsidRPr="005B6C1A" w:rsidRDefault="00A405A2">
    <w:pPr>
      <w:pStyle w:val="BodyText"/>
      <w:spacing w:line="14" w:lineRule="auto"/>
      <w:rPr>
        <w:b w:val="0"/>
        <w:sz w:val="20"/>
      </w:rPr>
    </w:pPr>
    <w:r w:rsidRPr="005B6C1A">
      <w:rPr>
        <w:noProof/>
        <w:lang w:eastAsia="tr-TR"/>
      </w:rPr>
      <mc:AlternateContent>
        <mc:Choice Requires="wps">
          <w:drawing>
            <wp:anchor distT="0" distB="0" distL="114300" distR="114300" simplePos="0" relativeHeight="251658240" behindDoc="1" locked="0" layoutInCell="1" allowOverlap="1" wp14:anchorId="68A2C580" wp14:editId="477FB763">
              <wp:simplePos x="0" y="0"/>
              <wp:positionH relativeFrom="page">
                <wp:posOffset>6515099</wp:posOffset>
              </wp:positionH>
              <wp:positionV relativeFrom="page">
                <wp:posOffset>1219200</wp:posOffset>
              </wp:positionV>
              <wp:extent cx="485775" cy="182245"/>
              <wp:effectExtent l="0" t="0" r="9525" b="825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742C0" w14:textId="3AE6A4B4" w:rsidR="00915131" w:rsidRPr="005B6C1A" w:rsidRDefault="00475602">
                          <w:pPr>
                            <w:spacing w:before="13"/>
                            <w:ind w:left="20"/>
                            <w:rPr>
                              <w:rFonts w:ascii="Arial MT"/>
                            </w:rPr>
                          </w:pPr>
                          <w:r w:rsidRPr="005B6C1A">
                            <w:rPr>
                              <w:rFonts w:ascii="Arial MT"/>
                              <w:color w:val="C0C0C0"/>
                            </w:rPr>
                            <w:t>1</w:t>
                          </w:r>
                          <w:r w:rsidR="00B36F63" w:rsidRPr="005B6C1A">
                            <w:rPr>
                              <w:rFonts w:ascii="Arial MT"/>
                              <w:color w:val="C0C0C0"/>
                            </w:rPr>
                            <w:t>8</w:t>
                          </w:r>
                          <w:r w:rsidRPr="005B6C1A">
                            <w:rPr>
                              <w:rFonts w:ascii="Arial MT"/>
                              <w:color w:val="C0C0C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2C580" id="_x0000_t202" coordsize="21600,21600" o:spt="202" path="m,l,21600r21600,l21600,xe">
              <v:stroke joinstyle="miter"/>
              <v:path gradientshapeok="t" o:connecttype="rect"/>
            </v:shapetype>
            <v:shape id="_x0000_s1030" type="#_x0000_t202" style="position:absolute;margin-left:513pt;margin-top:96pt;width:38.25pt;height:14.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" filled="f" stroked="f">
              <v:textbox inset="0,0,0,0">
                <w:txbxContent>
                  <w:p w14:paraId="07B742C0" w14:textId="3AE6A4B4" w:rsidR="00915131" w:rsidRPr="005B6C1A" w:rsidRDefault="00475602">
                    <w:pPr>
                      <w:spacing w:before="13"/>
                      <w:ind w:left="20"/>
                      <w:rPr>
                        <w:rFonts w:ascii="Arial MT"/>
                      </w:rPr>
                    </w:pPr>
                    <w:r w:rsidRPr="005B6C1A">
                      <w:rPr>
                        <w:rFonts w:ascii="Arial MT"/>
                        <w:color w:val="C0C0C0"/>
                      </w:rPr>
                      <w:t>1</w:t>
                    </w:r>
                    <w:r w:rsidR="00B36F63" w:rsidRPr="005B6C1A">
                      <w:rPr>
                        <w:rFonts w:ascii="Arial MT"/>
                        <w:color w:val="C0C0C0"/>
                      </w:rPr>
                      <w:t>8</w:t>
                    </w:r>
                    <w:r w:rsidRPr="005B6C1A">
                      <w:rPr>
                        <w:rFonts w:ascii="Arial MT"/>
                        <w:color w:val="C0C0C0"/>
                      </w:rPr>
                      <w:t>12</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E4007C"/>
    <w:multiLevelType w:val="hybridMultilevel"/>
    <w:tmpl w:val="84D20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1BC6EB5"/>
    <w:multiLevelType w:val="hybridMultilevel"/>
    <w:tmpl w:val="D39A59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AD86E2E"/>
    <w:multiLevelType w:val="hybridMultilevel"/>
    <w:tmpl w:val="2BC0ABC4"/>
    <w:lvl w:ilvl="0" w:tplc="7FBE25E6">
      <w:start w:val="1"/>
      <w:numFmt w:val="decimal"/>
      <w:lvlText w:val="%1."/>
      <w:lvlJc w:val="left"/>
      <w:pPr>
        <w:ind w:left="-185" w:hanging="360"/>
      </w:pPr>
      <w:rPr>
        <w:rFonts w:hint="default"/>
      </w:rPr>
    </w:lvl>
    <w:lvl w:ilvl="1" w:tplc="041F0019" w:tentative="1">
      <w:start w:val="1"/>
      <w:numFmt w:val="lowerLetter"/>
      <w:lvlText w:val="%2."/>
      <w:lvlJc w:val="left"/>
      <w:pPr>
        <w:ind w:left="535" w:hanging="360"/>
      </w:pPr>
    </w:lvl>
    <w:lvl w:ilvl="2" w:tplc="041F001B" w:tentative="1">
      <w:start w:val="1"/>
      <w:numFmt w:val="lowerRoman"/>
      <w:lvlText w:val="%3."/>
      <w:lvlJc w:val="right"/>
      <w:pPr>
        <w:ind w:left="1255" w:hanging="180"/>
      </w:pPr>
    </w:lvl>
    <w:lvl w:ilvl="3" w:tplc="041F000F" w:tentative="1">
      <w:start w:val="1"/>
      <w:numFmt w:val="decimal"/>
      <w:lvlText w:val="%4."/>
      <w:lvlJc w:val="left"/>
      <w:pPr>
        <w:ind w:left="1975" w:hanging="360"/>
      </w:pPr>
    </w:lvl>
    <w:lvl w:ilvl="4" w:tplc="041F0019" w:tentative="1">
      <w:start w:val="1"/>
      <w:numFmt w:val="lowerLetter"/>
      <w:lvlText w:val="%5."/>
      <w:lvlJc w:val="left"/>
      <w:pPr>
        <w:ind w:left="2695" w:hanging="360"/>
      </w:pPr>
    </w:lvl>
    <w:lvl w:ilvl="5" w:tplc="041F001B" w:tentative="1">
      <w:start w:val="1"/>
      <w:numFmt w:val="lowerRoman"/>
      <w:lvlText w:val="%6."/>
      <w:lvlJc w:val="right"/>
      <w:pPr>
        <w:ind w:left="3415" w:hanging="180"/>
      </w:pPr>
    </w:lvl>
    <w:lvl w:ilvl="6" w:tplc="041F000F" w:tentative="1">
      <w:start w:val="1"/>
      <w:numFmt w:val="decimal"/>
      <w:lvlText w:val="%7."/>
      <w:lvlJc w:val="left"/>
      <w:pPr>
        <w:ind w:left="4135" w:hanging="360"/>
      </w:pPr>
    </w:lvl>
    <w:lvl w:ilvl="7" w:tplc="041F0019" w:tentative="1">
      <w:start w:val="1"/>
      <w:numFmt w:val="lowerLetter"/>
      <w:lvlText w:val="%8."/>
      <w:lvlJc w:val="left"/>
      <w:pPr>
        <w:ind w:left="4855" w:hanging="360"/>
      </w:pPr>
    </w:lvl>
    <w:lvl w:ilvl="8" w:tplc="041F001B" w:tentative="1">
      <w:start w:val="1"/>
      <w:numFmt w:val="lowerRoman"/>
      <w:lvlText w:val="%9."/>
      <w:lvlJc w:val="right"/>
      <w:pPr>
        <w:ind w:left="5575" w:hanging="180"/>
      </w:pPr>
    </w:lvl>
  </w:abstractNum>
  <w:abstractNum w:abstractNumId="3" w15:restartNumberingAfterBreak="0">
    <w:nsid w:val="2C4A4257"/>
    <w:multiLevelType w:val="hybridMultilevel"/>
    <w:tmpl w:val="04EAE9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18959B1"/>
    <w:multiLevelType w:val="hybridMultilevel"/>
    <w:tmpl w:val="4EA0DBB2"/>
    <w:lvl w:ilvl="0" w:tplc="C292FD40">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21C7E9A"/>
    <w:multiLevelType w:val="multilevel"/>
    <w:tmpl w:val="7D6ABA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2F26E56"/>
    <w:multiLevelType w:val="hybridMultilevel"/>
    <w:tmpl w:val="5A6A2B06"/>
    <w:lvl w:ilvl="0" w:tplc="0396D916">
      <w:start w:val="2"/>
      <w:numFmt w:val="decimal"/>
      <w:lvlText w:val="%1."/>
      <w:lvlJc w:val="left"/>
      <w:pPr>
        <w:ind w:left="354" w:hanging="247"/>
      </w:pPr>
      <w:rPr>
        <w:rFonts w:ascii="Arial" w:eastAsia="Arial" w:hAnsi="Arial" w:cs="Arial" w:hint="default"/>
        <w:b/>
        <w:bCs/>
        <w:spacing w:val="-1"/>
        <w:w w:val="100"/>
        <w:sz w:val="22"/>
        <w:szCs w:val="22"/>
        <w:lang w:val="tr-TR" w:eastAsia="en-US" w:bidi="ar-SA"/>
      </w:rPr>
    </w:lvl>
    <w:lvl w:ilvl="1" w:tplc="CAC0AB24">
      <w:start w:val="1"/>
      <w:numFmt w:val="decimal"/>
      <w:lvlText w:val="%2."/>
      <w:lvlJc w:val="left"/>
      <w:pPr>
        <w:ind w:left="537" w:hanging="245"/>
        <w:jc w:val="right"/>
      </w:pPr>
      <w:rPr>
        <w:rFonts w:ascii="Arial" w:eastAsia="Arial" w:hAnsi="Arial" w:cs="Arial" w:hint="default"/>
        <w:b/>
        <w:bCs/>
        <w:w w:val="100"/>
        <w:sz w:val="22"/>
        <w:szCs w:val="22"/>
        <w:lang w:val="tr-TR" w:eastAsia="en-US" w:bidi="ar-SA"/>
      </w:rPr>
    </w:lvl>
    <w:lvl w:ilvl="2" w:tplc="29C6F394">
      <w:numFmt w:val="bullet"/>
      <w:lvlText w:val="•"/>
      <w:lvlJc w:val="left"/>
      <w:pPr>
        <w:ind w:left="1502" w:hanging="245"/>
      </w:pPr>
      <w:rPr>
        <w:rFonts w:hint="default"/>
        <w:lang w:val="tr-TR" w:eastAsia="en-US" w:bidi="ar-SA"/>
      </w:rPr>
    </w:lvl>
    <w:lvl w:ilvl="3" w:tplc="3A38C09A">
      <w:numFmt w:val="bullet"/>
      <w:lvlText w:val="•"/>
      <w:lvlJc w:val="left"/>
      <w:pPr>
        <w:ind w:left="2465" w:hanging="245"/>
      </w:pPr>
      <w:rPr>
        <w:rFonts w:hint="default"/>
        <w:lang w:val="tr-TR" w:eastAsia="en-US" w:bidi="ar-SA"/>
      </w:rPr>
    </w:lvl>
    <w:lvl w:ilvl="4" w:tplc="5686C808">
      <w:numFmt w:val="bullet"/>
      <w:lvlText w:val="•"/>
      <w:lvlJc w:val="left"/>
      <w:pPr>
        <w:ind w:left="3428" w:hanging="245"/>
      </w:pPr>
      <w:rPr>
        <w:rFonts w:hint="default"/>
        <w:lang w:val="tr-TR" w:eastAsia="en-US" w:bidi="ar-SA"/>
      </w:rPr>
    </w:lvl>
    <w:lvl w:ilvl="5" w:tplc="6150B512">
      <w:numFmt w:val="bullet"/>
      <w:lvlText w:val="•"/>
      <w:lvlJc w:val="left"/>
      <w:pPr>
        <w:ind w:left="4391" w:hanging="245"/>
      </w:pPr>
      <w:rPr>
        <w:rFonts w:hint="default"/>
        <w:lang w:val="tr-TR" w:eastAsia="en-US" w:bidi="ar-SA"/>
      </w:rPr>
    </w:lvl>
    <w:lvl w:ilvl="6" w:tplc="F120ECC6">
      <w:numFmt w:val="bullet"/>
      <w:lvlText w:val="•"/>
      <w:lvlJc w:val="left"/>
      <w:pPr>
        <w:ind w:left="5354" w:hanging="245"/>
      </w:pPr>
      <w:rPr>
        <w:rFonts w:hint="default"/>
        <w:lang w:val="tr-TR" w:eastAsia="en-US" w:bidi="ar-SA"/>
      </w:rPr>
    </w:lvl>
    <w:lvl w:ilvl="7" w:tplc="257085B0">
      <w:numFmt w:val="bullet"/>
      <w:lvlText w:val="•"/>
      <w:lvlJc w:val="left"/>
      <w:pPr>
        <w:ind w:left="6317" w:hanging="245"/>
      </w:pPr>
      <w:rPr>
        <w:rFonts w:hint="default"/>
        <w:lang w:val="tr-TR" w:eastAsia="en-US" w:bidi="ar-SA"/>
      </w:rPr>
    </w:lvl>
    <w:lvl w:ilvl="8" w:tplc="2D986E2A">
      <w:numFmt w:val="bullet"/>
      <w:lvlText w:val="•"/>
      <w:lvlJc w:val="left"/>
      <w:pPr>
        <w:ind w:left="7280" w:hanging="245"/>
      </w:pPr>
      <w:rPr>
        <w:rFonts w:hint="default"/>
        <w:lang w:val="tr-TR" w:eastAsia="en-US" w:bidi="ar-SA"/>
      </w:rPr>
    </w:lvl>
  </w:abstractNum>
  <w:abstractNum w:abstractNumId="7" w15:restartNumberingAfterBreak="0">
    <w:nsid w:val="44355D0E"/>
    <w:multiLevelType w:val="hybridMultilevel"/>
    <w:tmpl w:val="5E28AA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BA12352"/>
    <w:multiLevelType w:val="hybridMultilevel"/>
    <w:tmpl w:val="5762C4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C423B14"/>
    <w:multiLevelType w:val="multilevel"/>
    <w:tmpl w:val="898E9F34"/>
    <w:lvl w:ilvl="0">
      <w:start w:val="1"/>
      <w:numFmt w:val="upperLetter"/>
      <w:lvlText w:val="%1."/>
      <w:lvlJc w:val="left"/>
      <w:pPr>
        <w:ind w:left="822" w:hanging="720"/>
      </w:pPr>
      <w:rPr>
        <w:rFonts w:ascii="Arial MT" w:eastAsia="Arial MT" w:hAnsi="Arial MT" w:cs="Arial MT" w:hint="default"/>
        <w:spacing w:val="-1"/>
        <w:w w:val="99"/>
        <w:sz w:val="20"/>
        <w:szCs w:val="20"/>
        <w:lang w:val="tr-TR" w:eastAsia="en-US" w:bidi="ar-SA"/>
      </w:rPr>
    </w:lvl>
    <w:lvl w:ilvl="1">
      <w:start w:val="1"/>
      <w:numFmt w:val="decimal"/>
      <w:lvlText w:val="%2."/>
      <w:lvlJc w:val="left"/>
      <w:pPr>
        <w:ind w:left="822" w:hanging="720"/>
      </w:pPr>
      <w:rPr>
        <w:rFonts w:ascii="Arial MT" w:eastAsia="Arial MT" w:hAnsi="Arial MT" w:cs="Arial MT" w:hint="default"/>
        <w:spacing w:val="-1"/>
        <w:w w:val="99"/>
        <w:sz w:val="20"/>
        <w:szCs w:val="20"/>
        <w:lang w:val="tr-TR" w:eastAsia="en-US" w:bidi="ar-SA"/>
      </w:rPr>
    </w:lvl>
    <w:lvl w:ilvl="2">
      <w:start w:val="1"/>
      <w:numFmt w:val="decimal"/>
      <w:lvlText w:val="%2.%3."/>
      <w:lvlJc w:val="left"/>
      <w:pPr>
        <w:ind w:left="1062" w:hanging="761"/>
      </w:pPr>
      <w:rPr>
        <w:rFonts w:ascii="Arial MT" w:eastAsia="Arial MT" w:hAnsi="Arial MT" w:cs="Arial MT" w:hint="default"/>
        <w:spacing w:val="-1"/>
        <w:w w:val="99"/>
        <w:sz w:val="20"/>
        <w:szCs w:val="20"/>
        <w:lang w:val="tr-TR" w:eastAsia="en-US" w:bidi="ar-SA"/>
      </w:rPr>
    </w:lvl>
    <w:lvl w:ilvl="3">
      <w:start w:val="1"/>
      <w:numFmt w:val="decimal"/>
      <w:lvlText w:val="%2.%3.%4."/>
      <w:lvlJc w:val="left"/>
      <w:pPr>
        <w:ind w:left="1234" w:hanging="776"/>
      </w:pPr>
      <w:rPr>
        <w:rFonts w:ascii="Arial MT" w:eastAsia="Arial MT" w:hAnsi="Arial MT" w:cs="Arial MT" w:hint="default"/>
        <w:spacing w:val="-1"/>
        <w:w w:val="99"/>
        <w:sz w:val="20"/>
        <w:szCs w:val="20"/>
        <w:lang w:val="tr-TR" w:eastAsia="en-US" w:bidi="ar-SA"/>
      </w:rPr>
    </w:lvl>
    <w:lvl w:ilvl="4">
      <w:numFmt w:val="bullet"/>
      <w:lvlText w:val="•"/>
      <w:lvlJc w:val="left"/>
      <w:pPr>
        <w:ind w:left="2389" w:hanging="776"/>
      </w:pPr>
      <w:rPr>
        <w:rFonts w:hint="default"/>
        <w:lang w:val="tr-TR" w:eastAsia="en-US" w:bidi="ar-SA"/>
      </w:rPr>
    </w:lvl>
    <w:lvl w:ilvl="5">
      <w:numFmt w:val="bullet"/>
      <w:lvlText w:val="•"/>
      <w:lvlJc w:val="left"/>
      <w:pPr>
        <w:ind w:left="3538" w:hanging="776"/>
      </w:pPr>
      <w:rPr>
        <w:rFonts w:hint="default"/>
        <w:lang w:val="tr-TR" w:eastAsia="en-US" w:bidi="ar-SA"/>
      </w:rPr>
    </w:lvl>
    <w:lvl w:ilvl="6">
      <w:numFmt w:val="bullet"/>
      <w:lvlText w:val="•"/>
      <w:lvlJc w:val="left"/>
      <w:pPr>
        <w:ind w:left="4687" w:hanging="776"/>
      </w:pPr>
      <w:rPr>
        <w:rFonts w:hint="default"/>
        <w:lang w:val="tr-TR" w:eastAsia="en-US" w:bidi="ar-SA"/>
      </w:rPr>
    </w:lvl>
    <w:lvl w:ilvl="7">
      <w:numFmt w:val="bullet"/>
      <w:lvlText w:val="•"/>
      <w:lvlJc w:val="left"/>
      <w:pPr>
        <w:ind w:left="5836" w:hanging="776"/>
      </w:pPr>
      <w:rPr>
        <w:rFonts w:hint="default"/>
        <w:lang w:val="tr-TR" w:eastAsia="en-US" w:bidi="ar-SA"/>
      </w:rPr>
    </w:lvl>
    <w:lvl w:ilvl="8">
      <w:numFmt w:val="bullet"/>
      <w:lvlText w:val="•"/>
      <w:lvlJc w:val="left"/>
      <w:pPr>
        <w:ind w:left="6985" w:hanging="776"/>
      </w:pPr>
      <w:rPr>
        <w:rFonts w:hint="default"/>
        <w:lang w:val="tr-TR" w:eastAsia="en-US" w:bidi="ar-SA"/>
      </w:rPr>
    </w:lvl>
  </w:abstractNum>
  <w:abstractNum w:abstractNumId="10" w15:restartNumberingAfterBreak="0">
    <w:nsid w:val="4E636EA7"/>
    <w:multiLevelType w:val="multilevel"/>
    <w:tmpl w:val="129E9C1C"/>
    <w:lvl w:ilvl="0">
      <w:start w:val="1"/>
      <w:numFmt w:val="decimal"/>
      <w:lvlText w:val="%1."/>
      <w:lvlJc w:val="left"/>
      <w:pPr>
        <w:ind w:left="663" w:hanging="420"/>
      </w:pPr>
      <w:rPr>
        <w:rFonts w:ascii="Arial" w:eastAsia="Arial" w:hAnsi="Arial" w:cs="Arial" w:hint="default"/>
        <w:b/>
        <w:bCs/>
        <w:spacing w:val="-1"/>
        <w:w w:val="100"/>
        <w:sz w:val="22"/>
        <w:szCs w:val="22"/>
        <w:lang w:val="tr-TR" w:eastAsia="en-US" w:bidi="ar-SA"/>
      </w:rPr>
    </w:lvl>
    <w:lvl w:ilvl="1">
      <w:start w:val="1"/>
      <w:numFmt w:val="decimal"/>
      <w:lvlText w:val="%1.%2."/>
      <w:lvlJc w:val="left"/>
      <w:pPr>
        <w:ind w:left="542" w:hanging="432"/>
      </w:pPr>
      <w:rPr>
        <w:rFonts w:ascii="Arial" w:eastAsia="Arial" w:hAnsi="Arial" w:cs="Arial" w:hint="default"/>
        <w:b/>
        <w:bCs/>
        <w:spacing w:val="-1"/>
        <w:w w:val="100"/>
        <w:sz w:val="22"/>
        <w:szCs w:val="22"/>
        <w:lang w:val="tr-TR" w:eastAsia="en-US" w:bidi="ar-SA"/>
      </w:rPr>
    </w:lvl>
    <w:lvl w:ilvl="2">
      <w:start w:val="1"/>
      <w:numFmt w:val="decimal"/>
      <w:lvlText w:val="%1.%2.%3."/>
      <w:lvlJc w:val="left"/>
      <w:pPr>
        <w:ind w:left="819" w:hanging="709"/>
      </w:pPr>
      <w:rPr>
        <w:rFonts w:hint="default"/>
        <w:b/>
        <w:bCs/>
        <w:spacing w:val="-3"/>
        <w:w w:val="100"/>
        <w:lang w:val="tr-TR" w:eastAsia="en-US" w:bidi="ar-SA"/>
      </w:rPr>
    </w:lvl>
    <w:lvl w:ilvl="3">
      <w:numFmt w:val="bullet"/>
      <w:lvlText w:val="•"/>
      <w:lvlJc w:val="left"/>
      <w:pPr>
        <w:ind w:left="1878" w:hanging="709"/>
      </w:pPr>
      <w:rPr>
        <w:rFonts w:hint="default"/>
        <w:lang w:val="tr-TR" w:eastAsia="en-US" w:bidi="ar-SA"/>
      </w:rPr>
    </w:lvl>
    <w:lvl w:ilvl="4">
      <w:numFmt w:val="bullet"/>
      <w:lvlText w:val="•"/>
      <w:lvlJc w:val="left"/>
      <w:pPr>
        <w:ind w:left="2936" w:hanging="709"/>
      </w:pPr>
      <w:rPr>
        <w:rFonts w:hint="default"/>
        <w:lang w:val="tr-TR" w:eastAsia="en-US" w:bidi="ar-SA"/>
      </w:rPr>
    </w:lvl>
    <w:lvl w:ilvl="5">
      <w:numFmt w:val="bullet"/>
      <w:lvlText w:val="•"/>
      <w:lvlJc w:val="left"/>
      <w:pPr>
        <w:ind w:left="3994" w:hanging="709"/>
      </w:pPr>
      <w:rPr>
        <w:rFonts w:hint="default"/>
        <w:lang w:val="tr-TR" w:eastAsia="en-US" w:bidi="ar-SA"/>
      </w:rPr>
    </w:lvl>
    <w:lvl w:ilvl="6">
      <w:numFmt w:val="bullet"/>
      <w:lvlText w:val="•"/>
      <w:lvlJc w:val="left"/>
      <w:pPr>
        <w:ind w:left="5052" w:hanging="709"/>
      </w:pPr>
      <w:rPr>
        <w:rFonts w:hint="default"/>
        <w:lang w:val="tr-TR" w:eastAsia="en-US" w:bidi="ar-SA"/>
      </w:rPr>
    </w:lvl>
    <w:lvl w:ilvl="7">
      <w:numFmt w:val="bullet"/>
      <w:lvlText w:val="•"/>
      <w:lvlJc w:val="left"/>
      <w:pPr>
        <w:ind w:left="6110" w:hanging="709"/>
      </w:pPr>
      <w:rPr>
        <w:rFonts w:hint="default"/>
        <w:lang w:val="tr-TR" w:eastAsia="en-US" w:bidi="ar-SA"/>
      </w:rPr>
    </w:lvl>
    <w:lvl w:ilvl="8">
      <w:numFmt w:val="bullet"/>
      <w:lvlText w:val="•"/>
      <w:lvlJc w:val="left"/>
      <w:pPr>
        <w:ind w:left="7168" w:hanging="709"/>
      </w:pPr>
      <w:rPr>
        <w:rFonts w:hint="default"/>
        <w:lang w:val="tr-TR" w:eastAsia="en-US" w:bidi="ar-SA"/>
      </w:rPr>
    </w:lvl>
  </w:abstractNum>
  <w:abstractNum w:abstractNumId="11" w15:restartNumberingAfterBreak="0">
    <w:nsid w:val="4E717D12"/>
    <w:multiLevelType w:val="hybridMultilevel"/>
    <w:tmpl w:val="E9028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3AB2B8C"/>
    <w:multiLevelType w:val="hybridMultilevel"/>
    <w:tmpl w:val="02723FCC"/>
    <w:lvl w:ilvl="0" w:tplc="FF4E0DD4">
      <w:start w:val="1"/>
      <w:numFmt w:val="upperLetter"/>
      <w:lvlText w:val="%1."/>
      <w:lvlJc w:val="left"/>
      <w:pPr>
        <w:ind w:left="462" w:hanging="360"/>
      </w:pPr>
      <w:rPr>
        <w:rFonts w:hint="default"/>
        <w:b/>
      </w:rPr>
    </w:lvl>
    <w:lvl w:ilvl="1" w:tplc="041F0019" w:tentative="1">
      <w:start w:val="1"/>
      <w:numFmt w:val="lowerLetter"/>
      <w:lvlText w:val="%2."/>
      <w:lvlJc w:val="left"/>
      <w:pPr>
        <w:ind w:left="1182" w:hanging="360"/>
      </w:pPr>
    </w:lvl>
    <w:lvl w:ilvl="2" w:tplc="041F001B" w:tentative="1">
      <w:start w:val="1"/>
      <w:numFmt w:val="lowerRoman"/>
      <w:lvlText w:val="%3."/>
      <w:lvlJc w:val="right"/>
      <w:pPr>
        <w:ind w:left="1902" w:hanging="180"/>
      </w:pPr>
    </w:lvl>
    <w:lvl w:ilvl="3" w:tplc="041F000F" w:tentative="1">
      <w:start w:val="1"/>
      <w:numFmt w:val="decimal"/>
      <w:lvlText w:val="%4."/>
      <w:lvlJc w:val="left"/>
      <w:pPr>
        <w:ind w:left="2622" w:hanging="360"/>
      </w:pPr>
    </w:lvl>
    <w:lvl w:ilvl="4" w:tplc="041F0019" w:tentative="1">
      <w:start w:val="1"/>
      <w:numFmt w:val="lowerLetter"/>
      <w:lvlText w:val="%5."/>
      <w:lvlJc w:val="left"/>
      <w:pPr>
        <w:ind w:left="3342" w:hanging="360"/>
      </w:pPr>
    </w:lvl>
    <w:lvl w:ilvl="5" w:tplc="041F001B" w:tentative="1">
      <w:start w:val="1"/>
      <w:numFmt w:val="lowerRoman"/>
      <w:lvlText w:val="%6."/>
      <w:lvlJc w:val="right"/>
      <w:pPr>
        <w:ind w:left="4062" w:hanging="180"/>
      </w:pPr>
    </w:lvl>
    <w:lvl w:ilvl="6" w:tplc="041F000F" w:tentative="1">
      <w:start w:val="1"/>
      <w:numFmt w:val="decimal"/>
      <w:lvlText w:val="%7."/>
      <w:lvlJc w:val="left"/>
      <w:pPr>
        <w:ind w:left="4782" w:hanging="360"/>
      </w:pPr>
    </w:lvl>
    <w:lvl w:ilvl="7" w:tplc="041F0019" w:tentative="1">
      <w:start w:val="1"/>
      <w:numFmt w:val="lowerLetter"/>
      <w:lvlText w:val="%8."/>
      <w:lvlJc w:val="left"/>
      <w:pPr>
        <w:ind w:left="5502" w:hanging="360"/>
      </w:pPr>
    </w:lvl>
    <w:lvl w:ilvl="8" w:tplc="041F001B" w:tentative="1">
      <w:start w:val="1"/>
      <w:numFmt w:val="lowerRoman"/>
      <w:lvlText w:val="%9."/>
      <w:lvlJc w:val="right"/>
      <w:pPr>
        <w:ind w:left="6222" w:hanging="180"/>
      </w:pPr>
    </w:lvl>
  </w:abstractNum>
  <w:num w:numId="1" w16cid:durableId="1355882913">
    <w:abstractNumId w:val="6"/>
  </w:num>
  <w:num w:numId="2" w16cid:durableId="1034383456">
    <w:abstractNumId w:val="10"/>
  </w:num>
  <w:num w:numId="3" w16cid:durableId="1965575760">
    <w:abstractNumId w:val="9"/>
  </w:num>
  <w:num w:numId="4" w16cid:durableId="1527601895">
    <w:abstractNumId w:val="12"/>
  </w:num>
  <w:num w:numId="5" w16cid:durableId="1964847284">
    <w:abstractNumId w:val="2"/>
  </w:num>
  <w:num w:numId="6" w16cid:durableId="1118138056">
    <w:abstractNumId w:val="3"/>
  </w:num>
  <w:num w:numId="7" w16cid:durableId="1504659801">
    <w:abstractNumId w:val="1"/>
  </w:num>
  <w:num w:numId="8" w16cid:durableId="847866587">
    <w:abstractNumId w:val="0"/>
  </w:num>
  <w:num w:numId="9" w16cid:durableId="469595141">
    <w:abstractNumId w:val="7"/>
  </w:num>
  <w:num w:numId="10" w16cid:durableId="1435440771">
    <w:abstractNumId w:val="11"/>
  </w:num>
  <w:num w:numId="11" w16cid:durableId="671684080">
    <w:abstractNumId w:val="8"/>
  </w:num>
  <w:num w:numId="12" w16cid:durableId="1037198047">
    <w:abstractNumId w:val="5"/>
  </w:num>
  <w:num w:numId="13" w16cid:durableId="48963446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beyde Acar">
    <w15:presenceInfo w15:providerId="Windows Live" w15:userId="6dd39ffba9918d41"/>
  </w15:person>
  <w15:person w15:author="Hayat TOPÇU">
    <w15:presenceInfo w15:providerId="Windows Live" w15:userId="5efda82ae9ce3f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trackRevisions/>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131"/>
    <w:rsid w:val="000001F2"/>
    <w:rsid w:val="00016705"/>
    <w:rsid w:val="0003519B"/>
    <w:rsid w:val="00073D83"/>
    <w:rsid w:val="00094593"/>
    <w:rsid w:val="0009723F"/>
    <w:rsid w:val="000A253A"/>
    <w:rsid w:val="000D1BE3"/>
    <w:rsid w:val="000D6947"/>
    <w:rsid w:val="00101D0C"/>
    <w:rsid w:val="001023DD"/>
    <w:rsid w:val="00143DB3"/>
    <w:rsid w:val="001471F4"/>
    <w:rsid w:val="00157AF1"/>
    <w:rsid w:val="00161CCC"/>
    <w:rsid w:val="001625FE"/>
    <w:rsid w:val="001A259F"/>
    <w:rsid w:val="001C47F4"/>
    <w:rsid w:val="001E3066"/>
    <w:rsid w:val="001E7C3D"/>
    <w:rsid w:val="001F2614"/>
    <w:rsid w:val="00210301"/>
    <w:rsid w:val="0021274A"/>
    <w:rsid w:val="0023203D"/>
    <w:rsid w:val="00234B6A"/>
    <w:rsid w:val="0025349E"/>
    <w:rsid w:val="00263F37"/>
    <w:rsid w:val="00274F7E"/>
    <w:rsid w:val="00281052"/>
    <w:rsid w:val="002A3458"/>
    <w:rsid w:val="002B0B53"/>
    <w:rsid w:val="002B1B31"/>
    <w:rsid w:val="002B70FB"/>
    <w:rsid w:val="002D01EC"/>
    <w:rsid w:val="00315439"/>
    <w:rsid w:val="003236FB"/>
    <w:rsid w:val="00343760"/>
    <w:rsid w:val="003518BE"/>
    <w:rsid w:val="00362093"/>
    <w:rsid w:val="00382156"/>
    <w:rsid w:val="003A60D4"/>
    <w:rsid w:val="003D47AA"/>
    <w:rsid w:val="003D6F5C"/>
    <w:rsid w:val="00406D5E"/>
    <w:rsid w:val="0043010F"/>
    <w:rsid w:val="00435CB5"/>
    <w:rsid w:val="004517D3"/>
    <w:rsid w:val="00474779"/>
    <w:rsid w:val="00475602"/>
    <w:rsid w:val="00485790"/>
    <w:rsid w:val="004A4428"/>
    <w:rsid w:val="004A52A1"/>
    <w:rsid w:val="004A75C4"/>
    <w:rsid w:val="004D17B7"/>
    <w:rsid w:val="004F1609"/>
    <w:rsid w:val="004F3CA7"/>
    <w:rsid w:val="0051234D"/>
    <w:rsid w:val="005219D5"/>
    <w:rsid w:val="00556E49"/>
    <w:rsid w:val="00592E08"/>
    <w:rsid w:val="00597E8A"/>
    <w:rsid w:val="005A29EE"/>
    <w:rsid w:val="005B6C1A"/>
    <w:rsid w:val="005F28AB"/>
    <w:rsid w:val="00614251"/>
    <w:rsid w:val="006253B7"/>
    <w:rsid w:val="00632257"/>
    <w:rsid w:val="00636AF0"/>
    <w:rsid w:val="006473CF"/>
    <w:rsid w:val="00650774"/>
    <w:rsid w:val="00653559"/>
    <w:rsid w:val="00673C7F"/>
    <w:rsid w:val="006904C0"/>
    <w:rsid w:val="006A02C0"/>
    <w:rsid w:val="006A7A9A"/>
    <w:rsid w:val="006B05E3"/>
    <w:rsid w:val="006C0519"/>
    <w:rsid w:val="006D658B"/>
    <w:rsid w:val="006D7D7E"/>
    <w:rsid w:val="00705411"/>
    <w:rsid w:val="00711881"/>
    <w:rsid w:val="007246FE"/>
    <w:rsid w:val="00725F68"/>
    <w:rsid w:val="00735AA4"/>
    <w:rsid w:val="0079256B"/>
    <w:rsid w:val="007A3FF4"/>
    <w:rsid w:val="007C2752"/>
    <w:rsid w:val="007D0F73"/>
    <w:rsid w:val="007D1B21"/>
    <w:rsid w:val="007E400A"/>
    <w:rsid w:val="00802A47"/>
    <w:rsid w:val="00834E52"/>
    <w:rsid w:val="00845BEF"/>
    <w:rsid w:val="00855D9D"/>
    <w:rsid w:val="008620AC"/>
    <w:rsid w:val="008711A2"/>
    <w:rsid w:val="00877A45"/>
    <w:rsid w:val="00895621"/>
    <w:rsid w:val="008A13F5"/>
    <w:rsid w:val="008A7685"/>
    <w:rsid w:val="008B36F5"/>
    <w:rsid w:val="008C4FB9"/>
    <w:rsid w:val="008C58E6"/>
    <w:rsid w:val="008E616F"/>
    <w:rsid w:val="008F125E"/>
    <w:rsid w:val="008F4877"/>
    <w:rsid w:val="008F6D14"/>
    <w:rsid w:val="009022D4"/>
    <w:rsid w:val="00915131"/>
    <w:rsid w:val="00920FE0"/>
    <w:rsid w:val="00925A35"/>
    <w:rsid w:val="00926F8A"/>
    <w:rsid w:val="009A42A1"/>
    <w:rsid w:val="009B22EF"/>
    <w:rsid w:val="009B4901"/>
    <w:rsid w:val="009B65AC"/>
    <w:rsid w:val="009C3718"/>
    <w:rsid w:val="009E067E"/>
    <w:rsid w:val="00A2329B"/>
    <w:rsid w:val="00A405A2"/>
    <w:rsid w:val="00A831B9"/>
    <w:rsid w:val="00A90F4A"/>
    <w:rsid w:val="00AA7EB5"/>
    <w:rsid w:val="00AC1B20"/>
    <w:rsid w:val="00AD37F4"/>
    <w:rsid w:val="00B131B0"/>
    <w:rsid w:val="00B328A3"/>
    <w:rsid w:val="00B36F63"/>
    <w:rsid w:val="00B37E4E"/>
    <w:rsid w:val="00B44C34"/>
    <w:rsid w:val="00B518AF"/>
    <w:rsid w:val="00B678F9"/>
    <w:rsid w:val="00BB2050"/>
    <w:rsid w:val="00BB208F"/>
    <w:rsid w:val="00BB2246"/>
    <w:rsid w:val="00BD00CC"/>
    <w:rsid w:val="00BD3184"/>
    <w:rsid w:val="00BE07CE"/>
    <w:rsid w:val="00C31849"/>
    <w:rsid w:val="00C441B4"/>
    <w:rsid w:val="00C441E7"/>
    <w:rsid w:val="00C54046"/>
    <w:rsid w:val="00C61A45"/>
    <w:rsid w:val="00C7313C"/>
    <w:rsid w:val="00C85ED2"/>
    <w:rsid w:val="00C9006C"/>
    <w:rsid w:val="00CB33F2"/>
    <w:rsid w:val="00CB7AD1"/>
    <w:rsid w:val="00D03C81"/>
    <w:rsid w:val="00D42B71"/>
    <w:rsid w:val="00D43600"/>
    <w:rsid w:val="00D6328D"/>
    <w:rsid w:val="00D641DD"/>
    <w:rsid w:val="00D76BC3"/>
    <w:rsid w:val="00DA5C24"/>
    <w:rsid w:val="00DC7C0B"/>
    <w:rsid w:val="00DD5C8C"/>
    <w:rsid w:val="00DE4B6E"/>
    <w:rsid w:val="00E01396"/>
    <w:rsid w:val="00E25983"/>
    <w:rsid w:val="00E34DB5"/>
    <w:rsid w:val="00E72AAB"/>
    <w:rsid w:val="00E741FB"/>
    <w:rsid w:val="00E9199D"/>
    <w:rsid w:val="00EB68BF"/>
    <w:rsid w:val="00ED2CD7"/>
    <w:rsid w:val="00EF745C"/>
    <w:rsid w:val="00F01F6F"/>
    <w:rsid w:val="00F05D1D"/>
    <w:rsid w:val="00F07D4A"/>
    <w:rsid w:val="00F26637"/>
    <w:rsid w:val="00F35A24"/>
    <w:rsid w:val="00F3698F"/>
    <w:rsid w:val="00F43FAE"/>
    <w:rsid w:val="00F502DD"/>
    <w:rsid w:val="00F50F72"/>
    <w:rsid w:val="00F63A52"/>
    <w:rsid w:val="00FA19B1"/>
    <w:rsid w:val="00FA2DAD"/>
    <w:rsid w:val="00FA50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4F606"/>
  <w15:docId w15:val="{CFE60B79-1429-48E0-BC91-30E0AA055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517D3"/>
    <w:rPr>
      <w:rFonts w:ascii="Arial" w:eastAsia="Arial" w:hAnsi="Arial" w:cs="Arial"/>
      <w:lang w:val="tr-TR"/>
    </w:rPr>
  </w:style>
  <w:style w:type="paragraph" w:styleId="Heading1">
    <w:name w:val="heading 1"/>
    <w:aliases w:val="FBE Başlık 1 (Giris)"/>
    <w:basedOn w:val="Normal"/>
    <w:link w:val="Heading1Char"/>
    <w:uiPriority w:val="9"/>
    <w:qFormat/>
    <w:pPr>
      <w:ind w:left="810"/>
      <w:outlineLvl w:val="0"/>
    </w:pPr>
    <w:rPr>
      <w:b/>
      <w:bCs/>
      <w:sz w:val="24"/>
      <w:szCs w:val="24"/>
    </w:rPr>
  </w:style>
  <w:style w:type="paragraph" w:styleId="Heading2">
    <w:name w:val="heading 2"/>
    <w:aliases w:val="FBE Başlık 2 (Alt Başlık 1. derece)"/>
    <w:basedOn w:val="Normal"/>
    <w:next w:val="Normal"/>
    <w:link w:val="Heading2Char"/>
    <w:uiPriority w:val="9"/>
    <w:unhideWhenUsed/>
    <w:qFormat/>
    <w:rsid w:val="000D1BE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FBE Başlık 3 (Alt Başlık 2. Derece)"/>
    <w:basedOn w:val="Heading2"/>
    <w:next w:val="Normal"/>
    <w:link w:val="Heading3Char"/>
    <w:uiPriority w:val="9"/>
    <w:unhideWhenUsed/>
    <w:qFormat/>
    <w:rsid w:val="000D1BE3"/>
    <w:pPr>
      <w:widowControl/>
      <w:autoSpaceDE/>
      <w:autoSpaceDN/>
      <w:spacing w:before="240" w:after="240" w:line="360" w:lineRule="auto"/>
      <w:ind w:left="720" w:hanging="720"/>
      <w:outlineLvl w:val="2"/>
    </w:pPr>
    <w:rPr>
      <w:rFonts w:ascii="Times New Roman" w:hAnsi="Times New Roman" w:cs="Times New Roman"/>
      <w:b/>
      <w:color w:val="auto"/>
      <w:sz w:val="24"/>
      <w:szCs w:val="32"/>
    </w:rPr>
  </w:style>
  <w:style w:type="paragraph" w:styleId="Heading4">
    <w:name w:val="heading 4"/>
    <w:aliases w:val="FBE Başlık 4 (Alt Başlık 3. Derece)"/>
    <w:basedOn w:val="Normal"/>
    <w:next w:val="Normal"/>
    <w:link w:val="Heading4Char"/>
    <w:uiPriority w:val="9"/>
    <w:unhideWhenUsed/>
    <w:qFormat/>
    <w:rsid w:val="000D1BE3"/>
    <w:pPr>
      <w:keepNext/>
      <w:keepLines/>
      <w:widowControl/>
      <w:autoSpaceDE/>
      <w:autoSpaceDN/>
      <w:spacing w:before="240" w:after="240" w:line="360" w:lineRule="auto"/>
      <w:ind w:left="864" w:hanging="864"/>
      <w:outlineLvl w:val="3"/>
    </w:pPr>
    <w:rPr>
      <w:rFonts w:ascii="Times New Roman" w:eastAsiaTheme="majorEastAsia" w:hAnsi="Times New Roman" w:cs="Times New Roman"/>
      <w:i/>
      <w:iCs/>
      <w:sz w:val="24"/>
    </w:rPr>
  </w:style>
  <w:style w:type="paragraph" w:styleId="Heading5">
    <w:name w:val="heading 5"/>
    <w:aliases w:val="FBE Başlık 5 (Alt Başlık 4. Derece)"/>
    <w:basedOn w:val="Normal"/>
    <w:next w:val="Normal"/>
    <w:link w:val="Heading5Char"/>
    <w:uiPriority w:val="9"/>
    <w:unhideWhenUsed/>
    <w:qFormat/>
    <w:rsid w:val="000D1BE3"/>
    <w:pPr>
      <w:keepNext/>
      <w:keepLines/>
      <w:widowControl/>
      <w:autoSpaceDE/>
      <w:autoSpaceDN/>
      <w:spacing w:before="240" w:after="240" w:line="259" w:lineRule="auto"/>
      <w:ind w:left="1008" w:hanging="1008"/>
      <w:outlineLvl w:val="4"/>
    </w:pPr>
    <w:rPr>
      <w:rFonts w:ascii="Times New Roman" w:eastAsiaTheme="majorEastAsia" w:hAnsi="Times New Roman" w:cs="Times New Roman"/>
      <w:i/>
      <w:sz w:val="24"/>
    </w:rPr>
  </w:style>
  <w:style w:type="paragraph" w:styleId="Heading6">
    <w:name w:val="heading 6"/>
    <w:basedOn w:val="Normal"/>
    <w:next w:val="Normal"/>
    <w:link w:val="Heading6Char"/>
    <w:uiPriority w:val="9"/>
    <w:unhideWhenUsed/>
    <w:rsid w:val="000D1BE3"/>
    <w:pPr>
      <w:keepNext/>
      <w:keepLines/>
      <w:widowControl/>
      <w:autoSpaceDE/>
      <w:autoSpaceDN/>
      <w:spacing w:before="4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rsid w:val="000D1BE3"/>
    <w:pPr>
      <w:keepNext/>
      <w:keepLines/>
      <w:widowControl/>
      <w:autoSpaceDE/>
      <w:autoSpaceDN/>
      <w:spacing w:before="4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D1BE3"/>
    <w:pPr>
      <w:keepNext/>
      <w:keepLines/>
      <w:widowControl/>
      <w:autoSpaceDE/>
      <w:autoSpaceDN/>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D1BE3"/>
    <w:pPr>
      <w:keepNext/>
      <w:keepLines/>
      <w:widowControl/>
      <w:autoSpaceDE/>
      <w:autoSpaceDN/>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line="231" w:lineRule="exact"/>
      <w:ind w:left="822" w:hanging="720"/>
    </w:pPr>
    <w:rPr>
      <w:rFonts w:ascii="Arial MT" w:eastAsia="Arial MT" w:hAnsi="Arial MT" w:cs="Arial MT"/>
      <w:sz w:val="20"/>
      <w:szCs w:val="20"/>
    </w:rPr>
  </w:style>
  <w:style w:type="paragraph" w:styleId="TOC2">
    <w:name w:val="toc 2"/>
    <w:basedOn w:val="Normal"/>
    <w:uiPriority w:val="39"/>
    <w:qFormat/>
    <w:pPr>
      <w:spacing w:line="231" w:lineRule="exact"/>
      <w:ind w:left="1062" w:hanging="761"/>
    </w:pPr>
    <w:rPr>
      <w:rFonts w:ascii="Arial MT" w:eastAsia="Arial MT" w:hAnsi="Arial MT" w:cs="Arial MT"/>
      <w:sz w:val="20"/>
      <w:szCs w:val="20"/>
    </w:rPr>
  </w:style>
  <w:style w:type="paragraph" w:styleId="TOC3">
    <w:name w:val="toc 3"/>
    <w:basedOn w:val="Normal"/>
    <w:uiPriority w:val="39"/>
    <w:qFormat/>
    <w:pPr>
      <w:spacing w:line="230" w:lineRule="exact"/>
      <w:ind w:left="1234" w:hanging="776"/>
    </w:pPr>
    <w:rPr>
      <w:rFonts w:ascii="Arial MT" w:eastAsia="Arial MT" w:hAnsi="Arial MT" w:cs="Arial MT"/>
      <w:sz w:val="20"/>
      <w:szCs w:val="20"/>
    </w:rPr>
  </w:style>
  <w:style w:type="paragraph" w:styleId="BodyText">
    <w:name w:val="Body Text"/>
    <w:basedOn w:val="Normal"/>
    <w:link w:val="BodyTextChar"/>
    <w:uiPriority w:val="1"/>
    <w:qFormat/>
    <w:rPr>
      <w:b/>
      <w:bCs/>
    </w:rPr>
  </w:style>
  <w:style w:type="paragraph" w:styleId="Title">
    <w:name w:val="Title"/>
    <w:basedOn w:val="Normal"/>
    <w:uiPriority w:val="1"/>
    <w:qFormat/>
    <w:pPr>
      <w:spacing w:before="86"/>
      <w:ind w:left="699" w:right="490" w:hanging="207"/>
    </w:pPr>
    <w:rPr>
      <w:b/>
      <w:bCs/>
      <w:sz w:val="44"/>
      <w:szCs w:val="44"/>
    </w:rPr>
  </w:style>
  <w:style w:type="paragraph" w:styleId="ListParagraph">
    <w:name w:val="List Paragraph"/>
    <w:basedOn w:val="Normal"/>
    <w:uiPriority w:val="1"/>
    <w:qFormat/>
    <w:pPr>
      <w:ind w:left="822" w:hanging="720"/>
    </w:pPr>
    <w:rPr>
      <w:rFonts w:ascii="Arial MT" w:eastAsia="Arial MT" w:hAnsi="Arial MT" w:cs="Arial MT"/>
    </w:rPr>
  </w:style>
  <w:style w:type="paragraph" w:customStyle="1" w:styleId="TableParagraph">
    <w:name w:val="Table Paragraph"/>
    <w:basedOn w:val="Normal"/>
    <w:uiPriority w:val="1"/>
    <w:qFormat/>
  </w:style>
  <w:style w:type="table" w:styleId="TableGrid">
    <w:name w:val="Table Grid"/>
    <w:basedOn w:val="TableNormal"/>
    <w:uiPriority w:val="39"/>
    <w:rsid w:val="00B44C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A13F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tr-TR"/>
    </w:rPr>
  </w:style>
  <w:style w:type="character" w:styleId="Hyperlink">
    <w:name w:val="Hyperlink"/>
    <w:basedOn w:val="DefaultParagraphFont"/>
    <w:uiPriority w:val="99"/>
    <w:unhideWhenUsed/>
    <w:rsid w:val="008A13F5"/>
    <w:rPr>
      <w:color w:val="0000FF" w:themeColor="hyperlink"/>
      <w:u w:val="single"/>
    </w:rPr>
  </w:style>
  <w:style w:type="paragraph" w:styleId="Header">
    <w:name w:val="header"/>
    <w:basedOn w:val="Normal"/>
    <w:link w:val="HeaderChar"/>
    <w:uiPriority w:val="99"/>
    <w:unhideWhenUsed/>
    <w:rsid w:val="00B36F63"/>
    <w:pPr>
      <w:tabs>
        <w:tab w:val="center" w:pos="4536"/>
        <w:tab w:val="right" w:pos="9072"/>
      </w:tabs>
    </w:pPr>
  </w:style>
  <w:style w:type="character" w:customStyle="1" w:styleId="HeaderChar">
    <w:name w:val="Header Char"/>
    <w:basedOn w:val="DefaultParagraphFont"/>
    <w:link w:val="Header"/>
    <w:uiPriority w:val="99"/>
    <w:rsid w:val="00B36F63"/>
    <w:rPr>
      <w:rFonts w:ascii="Arial" w:eastAsia="Arial" w:hAnsi="Arial" w:cs="Arial"/>
      <w:lang w:val="tr-TR"/>
    </w:rPr>
  </w:style>
  <w:style w:type="paragraph" w:styleId="Footer">
    <w:name w:val="footer"/>
    <w:basedOn w:val="Normal"/>
    <w:link w:val="FooterChar"/>
    <w:uiPriority w:val="99"/>
    <w:unhideWhenUsed/>
    <w:rsid w:val="00B36F63"/>
    <w:pPr>
      <w:tabs>
        <w:tab w:val="center" w:pos="4536"/>
        <w:tab w:val="right" w:pos="9072"/>
      </w:tabs>
    </w:pPr>
  </w:style>
  <w:style w:type="character" w:customStyle="1" w:styleId="FooterChar">
    <w:name w:val="Footer Char"/>
    <w:basedOn w:val="DefaultParagraphFont"/>
    <w:link w:val="Footer"/>
    <w:uiPriority w:val="99"/>
    <w:rsid w:val="00B36F63"/>
    <w:rPr>
      <w:rFonts w:ascii="Arial" w:eastAsia="Arial" w:hAnsi="Arial" w:cs="Arial"/>
      <w:lang w:val="tr-TR"/>
    </w:rPr>
  </w:style>
  <w:style w:type="paragraph" w:styleId="BalloonText">
    <w:name w:val="Balloon Text"/>
    <w:basedOn w:val="Normal"/>
    <w:link w:val="BalloonTextChar"/>
    <w:uiPriority w:val="99"/>
    <w:semiHidden/>
    <w:unhideWhenUsed/>
    <w:rsid w:val="006C05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0519"/>
    <w:rPr>
      <w:rFonts w:ascii="Segoe UI" w:eastAsia="Arial" w:hAnsi="Segoe UI" w:cs="Segoe UI"/>
      <w:sz w:val="18"/>
      <w:szCs w:val="18"/>
      <w:lang w:val="tr-TR"/>
    </w:rPr>
  </w:style>
  <w:style w:type="character" w:styleId="CommentReference">
    <w:name w:val="annotation reference"/>
    <w:basedOn w:val="DefaultParagraphFont"/>
    <w:uiPriority w:val="99"/>
    <w:semiHidden/>
    <w:unhideWhenUsed/>
    <w:rsid w:val="000001F2"/>
    <w:rPr>
      <w:sz w:val="16"/>
      <w:szCs w:val="16"/>
    </w:rPr>
  </w:style>
  <w:style w:type="paragraph" w:styleId="CommentText">
    <w:name w:val="annotation text"/>
    <w:basedOn w:val="Normal"/>
    <w:link w:val="CommentTextChar"/>
    <w:uiPriority w:val="99"/>
    <w:semiHidden/>
    <w:unhideWhenUsed/>
    <w:rsid w:val="000001F2"/>
    <w:rPr>
      <w:sz w:val="20"/>
      <w:szCs w:val="20"/>
    </w:rPr>
  </w:style>
  <w:style w:type="character" w:customStyle="1" w:styleId="CommentTextChar">
    <w:name w:val="Comment Text Char"/>
    <w:basedOn w:val="DefaultParagraphFont"/>
    <w:link w:val="CommentText"/>
    <w:uiPriority w:val="99"/>
    <w:semiHidden/>
    <w:rsid w:val="000001F2"/>
    <w:rPr>
      <w:rFonts w:ascii="Arial" w:eastAsia="Arial" w:hAnsi="Arial" w:cs="Arial"/>
      <w:sz w:val="20"/>
      <w:szCs w:val="20"/>
      <w:lang w:val="tr-TR"/>
    </w:rPr>
  </w:style>
  <w:style w:type="paragraph" w:styleId="CommentSubject">
    <w:name w:val="annotation subject"/>
    <w:basedOn w:val="CommentText"/>
    <w:next w:val="CommentText"/>
    <w:link w:val="CommentSubjectChar"/>
    <w:uiPriority w:val="99"/>
    <w:semiHidden/>
    <w:unhideWhenUsed/>
    <w:rsid w:val="000001F2"/>
    <w:rPr>
      <w:b/>
      <w:bCs/>
    </w:rPr>
  </w:style>
  <w:style w:type="character" w:customStyle="1" w:styleId="CommentSubjectChar">
    <w:name w:val="Comment Subject Char"/>
    <w:basedOn w:val="CommentTextChar"/>
    <w:link w:val="CommentSubject"/>
    <w:uiPriority w:val="99"/>
    <w:semiHidden/>
    <w:rsid w:val="000001F2"/>
    <w:rPr>
      <w:rFonts w:ascii="Arial" w:eastAsia="Arial" w:hAnsi="Arial" w:cs="Arial"/>
      <w:b/>
      <w:bCs/>
      <w:sz w:val="20"/>
      <w:szCs w:val="20"/>
      <w:lang w:val="tr-TR"/>
    </w:rPr>
  </w:style>
  <w:style w:type="character" w:customStyle="1" w:styleId="BodyTextChar">
    <w:name w:val="Body Text Char"/>
    <w:basedOn w:val="DefaultParagraphFont"/>
    <w:link w:val="BodyText"/>
    <w:uiPriority w:val="1"/>
    <w:rsid w:val="00B678F9"/>
    <w:rPr>
      <w:rFonts w:ascii="Arial" w:eastAsia="Arial" w:hAnsi="Arial" w:cs="Arial"/>
      <w:b/>
      <w:bCs/>
      <w:lang w:val="tr-TR"/>
    </w:rPr>
  </w:style>
  <w:style w:type="character" w:styleId="UnresolvedMention">
    <w:name w:val="Unresolved Mention"/>
    <w:basedOn w:val="DefaultParagraphFont"/>
    <w:uiPriority w:val="99"/>
    <w:semiHidden/>
    <w:unhideWhenUsed/>
    <w:rsid w:val="00711881"/>
    <w:rPr>
      <w:color w:val="605E5C"/>
      <w:shd w:val="clear" w:color="auto" w:fill="E1DFDD"/>
    </w:rPr>
  </w:style>
  <w:style w:type="paragraph" w:styleId="NormalWeb">
    <w:name w:val="Normal (Web)"/>
    <w:basedOn w:val="Normal"/>
    <w:uiPriority w:val="99"/>
    <w:semiHidden/>
    <w:unhideWhenUsed/>
    <w:rsid w:val="008711A2"/>
    <w:rPr>
      <w:rFonts w:ascii="Times New Roman" w:hAnsi="Times New Roman" w:cs="Times New Roman"/>
      <w:sz w:val="24"/>
      <w:szCs w:val="24"/>
    </w:rPr>
  </w:style>
  <w:style w:type="paragraph" w:styleId="Caption">
    <w:name w:val="caption"/>
    <w:basedOn w:val="Normal"/>
    <w:next w:val="Normal"/>
    <w:uiPriority w:val="35"/>
    <w:unhideWhenUsed/>
    <w:qFormat/>
    <w:rsid w:val="004A52A1"/>
    <w:pPr>
      <w:spacing w:after="200"/>
    </w:pPr>
    <w:rPr>
      <w:i/>
      <w:iCs/>
      <w:color w:val="1F497D" w:themeColor="text2"/>
      <w:sz w:val="18"/>
      <w:szCs w:val="18"/>
    </w:rPr>
  </w:style>
  <w:style w:type="paragraph" w:customStyle="1" w:styleId="FBEizelge-SimgeAciklamaSatr">
    <w:name w:val="FBE Çizelge-Simge Aciklama Satırı"/>
    <w:basedOn w:val="TableofFigures"/>
    <w:link w:val="FBEizelge-SimgeAciklamaSatrChar"/>
    <w:qFormat/>
    <w:rsid w:val="000D1BE3"/>
    <w:pPr>
      <w:widowControl/>
      <w:tabs>
        <w:tab w:val="right" w:leader="dot" w:pos="9061"/>
      </w:tabs>
      <w:autoSpaceDE/>
      <w:autoSpaceDN/>
      <w:spacing w:before="120" w:after="240"/>
      <w:jc w:val="both"/>
    </w:pPr>
    <w:rPr>
      <w:rFonts w:ascii="Times New Roman" w:eastAsiaTheme="minorHAnsi" w:hAnsi="Times New Roman" w:cstheme="minorBidi"/>
      <w:sz w:val="24"/>
    </w:rPr>
  </w:style>
  <w:style w:type="character" w:customStyle="1" w:styleId="FBEizelge-SimgeAciklamaSatrChar">
    <w:name w:val="FBE Çizelge-Simge Aciklama Satırı Char"/>
    <w:basedOn w:val="DefaultParagraphFont"/>
    <w:link w:val="FBEizelge-SimgeAciklamaSatr"/>
    <w:rsid w:val="000D1BE3"/>
    <w:rPr>
      <w:rFonts w:ascii="Times New Roman" w:hAnsi="Times New Roman"/>
      <w:sz w:val="24"/>
      <w:lang w:val="tr-TR"/>
    </w:rPr>
  </w:style>
  <w:style w:type="paragraph" w:styleId="TableofFigures">
    <w:name w:val="table of figures"/>
    <w:basedOn w:val="Normal"/>
    <w:next w:val="Normal"/>
    <w:uiPriority w:val="99"/>
    <w:semiHidden/>
    <w:unhideWhenUsed/>
    <w:rsid w:val="000D1BE3"/>
  </w:style>
  <w:style w:type="character" w:customStyle="1" w:styleId="Heading2Char">
    <w:name w:val="Heading 2 Char"/>
    <w:aliases w:val="FBE Başlık 2 (Alt Başlık 1. derece) Char"/>
    <w:basedOn w:val="DefaultParagraphFont"/>
    <w:link w:val="Heading2"/>
    <w:uiPriority w:val="9"/>
    <w:rsid w:val="000D1BE3"/>
    <w:rPr>
      <w:rFonts w:asciiTheme="majorHAnsi" w:eastAsiaTheme="majorEastAsia" w:hAnsiTheme="majorHAnsi" w:cstheme="majorBidi"/>
      <w:color w:val="365F91" w:themeColor="accent1" w:themeShade="BF"/>
      <w:sz w:val="26"/>
      <w:szCs w:val="26"/>
      <w:lang w:val="tr-TR"/>
    </w:rPr>
  </w:style>
  <w:style w:type="character" w:customStyle="1" w:styleId="Heading3Char">
    <w:name w:val="Heading 3 Char"/>
    <w:aliases w:val="FBE Başlık 3 (Alt Başlık 2. Derece) Char"/>
    <w:basedOn w:val="DefaultParagraphFont"/>
    <w:link w:val="Heading3"/>
    <w:uiPriority w:val="9"/>
    <w:rsid w:val="000D1BE3"/>
    <w:rPr>
      <w:rFonts w:ascii="Times New Roman" w:eastAsiaTheme="majorEastAsia" w:hAnsi="Times New Roman" w:cs="Times New Roman"/>
      <w:b/>
      <w:sz w:val="24"/>
      <w:szCs w:val="32"/>
      <w:lang w:val="tr-TR"/>
    </w:rPr>
  </w:style>
  <w:style w:type="character" w:customStyle="1" w:styleId="Heading4Char">
    <w:name w:val="Heading 4 Char"/>
    <w:aliases w:val="FBE Başlık 4 (Alt Başlık 3. Derece) Char"/>
    <w:basedOn w:val="DefaultParagraphFont"/>
    <w:link w:val="Heading4"/>
    <w:uiPriority w:val="9"/>
    <w:rsid w:val="000D1BE3"/>
    <w:rPr>
      <w:rFonts w:ascii="Times New Roman" w:eastAsiaTheme="majorEastAsia" w:hAnsi="Times New Roman" w:cs="Times New Roman"/>
      <w:i/>
      <w:iCs/>
      <w:sz w:val="24"/>
      <w:lang w:val="tr-TR"/>
    </w:rPr>
  </w:style>
  <w:style w:type="character" w:customStyle="1" w:styleId="Heading5Char">
    <w:name w:val="Heading 5 Char"/>
    <w:aliases w:val="FBE Başlık 5 (Alt Başlık 4. Derece) Char"/>
    <w:basedOn w:val="DefaultParagraphFont"/>
    <w:link w:val="Heading5"/>
    <w:uiPriority w:val="9"/>
    <w:rsid w:val="000D1BE3"/>
    <w:rPr>
      <w:rFonts w:ascii="Times New Roman" w:eastAsiaTheme="majorEastAsia" w:hAnsi="Times New Roman" w:cs="Times New Roman"/>
      <w:i/>
      <w:sz w:val="24"/>
      <w:lang w:val="tr-TR"/>
    </w:rPr>
  </w:style>
  <w:style w:type="character" w:customStyle="1" w:styleId="Heading6Char">
    <w:name w:val="Heading 6 Char"/>
    <w:basedOn w:val="DefaultParagraphFont"/>
    <w:link w:val="Heading6"/>
    <w:uiPriority w:val="9"/>
    <w:rsid w:val="000D1BE3"/>
    <w:rPr>
      <w:rFonts w:asciiTheme="majorHAnsi" w:eastAsiaTheme="majorEastAsia" w:hAnsiTheme="majorHAnsi" w:cstheme="majorBidi"/>
      <w:color w:val="243F60" w:themeColor="accent1" w:themeShade="7F"/>
      <w:lang w:val="tr-TR"/>
    </w:rPr>
  </w:style>
  <w:style w:type="character" w:customStyle="1" w:styleId="Heading7Char">
    <w:name w:val="Heading 7 Char"/>
    <w:basedOn w:val="DefaultParagraphFont"/>
    <w:link w:val="Heading7"/>
    <w:uiPriority w:val="9"/>
    <w:semiHidden/>
    <w:rsid w:val="000D1BE3"/>
    <w:rPr>
      <w:rFonts w:asciiTheme="majorHAnsi" w:eastAsiaTheme="majorEastAsia" w:hAnsiTheme="majorHAnsi" w:cstheme="majorBidi"/>
      <w:i/>
      <w:iCs/>
      <w:color w:val="243F60" w:themeColor="accent1" w:themeShade="7F"/>
      <w:lang w:val="tr-TR"/>
    </w:rPr>
  </w:style>
  <w:style w:type="character" w:customStyle="1" w:styleId="Heading8Char">
    <w:name w:val="Heading 8 Char"/>
    <w:basedOn w:val="DefaultParagraphFont"/>
    <w:link w:val="Heading8"/>
    <w:uiPriority w:val="9"/>
    <w:semiHidden/>
    <w:rsid w:val="000D1BE3"/>
    <w:rPr>
      <w:rFonts w:asciiTheme="majorHAnsi" w:eastAsiaTheme="majorEastAsia" w:hAnsiTheme="majorHAnsi" w:cstheme="majorBidi"/>
      <w:color w:val="272727" w:themeColor="text1" w:themeTint="D8"/>
      <w:sz w:val="21"/>
      <w:szCs w:val="21"/>
      <w:lang w:val="tr-TR"/>
    </w:rPr>
  </w:style>
  <w:style w:type="character" w:customStyle="1" w:styleId="Heading9Char">
    <w:name w:val="Heading 9 Char"/>
    <w:basedOn w:val="DefaultParagraphFont"/>
    <w:link w:val="Heading9"/>
    <w:uiPriority w:val="9"/>
    <w:semiHidden/>
    <w:rsid w:val="000D1BE3"/>
    <w:rPr>
      <w:rFonts w:asciiTheme="majorHAnsi" w:eastAsiaTheme="majorEastAsia" w:hAnsiTheme="majorHAnsi" w:cstheme="majorBidi"/>
      <w:i/>
      <w:iCs/>
      <w:color w:val="272727" w:themeColor="text1" w:themeTint="D8"/>
      <w:sz w:val="21"/>
      <w:szCs w:val="21"/>
      <w:lang w:val="tr-TR"/>
    </w:rPr>
  </w:style>
  <w:style w:type="character" w:customStyle="1" w:styleId="Heading1Char">
    <w:name w:val="Heading 1 Char"/>
    <w:aliases w:val="FBE Başlık 1 (Giris) Char"/>
    <w:basedOn w:val="DefaultParagraphFont"/>
    <w:link w:val="Heading1"/>
    <w:uiPriority w:val="9"/>
    <w:rsid w:val="000D1BE3"/>
    <w:rPr>
      <w:rFonts w:ascii="Arial" w:eastAsia="Arial" w:hAnsi="Arial" w:cs="Arial"/>
      <w:b/>
      <w:bCs/>
      <w:sz w:val="24"/>
      <w:szCs w:val="24"/>
      <w:lang w:val="tr-TR"/>
    </w:rPr>
  </w:style>
  <w:style w:type="paragraph" w:customStyle="1" w:styleId="FBEAnaMetinGirisvesonrasTumMetin">
    <w:name w:val="FBE Ana Metin (Giris ve sonrası Tum Metin)"/>
    <w:basedOn w:val="Normal"/>
    <w:link w:val="FBEAnaMetinGirisvesonrasTumMetinChar"/>
    <w:qFormat/>
    <w:rsid w:val="000D1BE3"/>
    <w:pPr>
      <w:widowControl/>
      <w:autoSpaceDE/>
      <w:autoSpaceDN/>
      <w:spacing w:before="240" w:after="240" w:line="360" w:lineRule="auto"/>
      <w:ind w:firstLine="709"/>
      <w:jc w:val="both"/>
    </w:pPr>
    <w:rPr>
      <w:rFonts w:ascii="Times New Roman" w:eastAsiaTheme="minorHAnsi" w:hAnsi="Times New Roman" w:cs="Times New Roman"/>
      <w:sz w:val="24"/>
      <w:szCs w:val="24"/>
    </w:rPr>
  </w:style>
  <w:style w:type="character" w:customStyle="1" w:styleId="FBEAnaMetinGirisvesonrasTumMetinChar">
    <w:name w:val="FBE Ana Metin (Giris ve sonrası Tum Metin) Char"/>
    <w:basedOn w:val="DefaultParagraphFont"/>
    <w:link w:val="FBEAnaMetinGirisvesonrasTumMetin"/>
    <w:rsid w:val="000D1BE3"/>
    <w:rPr>
      <w:rFonts w:ascii="Times New Roman" w:hAnsi="Times New Roman" w:cs="Times New Roman"/>
      <w:sz w:val="24"/>
      <w:szCs w:val="24"/>
      <w:lang w:val="tr-TR"/>
    </w:rPr>
  </w:style>
  <w:style w:type="table" w:customStyle="1" w:styleId="DzTablo21">
    <w:name w:val="Düz Tablo 21"/>
    <w:basedOn w:val="TableNormal"/>
    <w:uiPriority w:val="42"/>
    <w:rsid w:val="000D1BE3"/>
    <w:pPr>
      <w:widowControl/>
      <w:autoSpaceDE/>
      <w:autoSpaceDN/>
      <w:spacing w:before="240"/>
      <w:ind w:firstLine="709"/>
      <w:jc w:val="both"/>
    </w:pPr>
    <w:rPr>
      <w:lang w:val="tr-T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0D1BE3"/>
    <w:rPr>
      <w:color w:val="800080" w:themeColor="followedHyperlink"/>
      <w:u w:val="single"/>
    </w:rPr>
  </w:style>
  <w:style w:type="paragraph" w:styleId="Revision">
    <w:name w:val="Revision"/>
    <w:hidden/>
    <w:uiPriority w:val="99"/>
    <w:semiHidden/>
    <w:rsid w:val="00EB68BF"/>
    <w:pPr>
      <w:widowControl/>
      <w:autoSpaceDE/>
      <w:autoSpaceDN/>
    </w:pPr>
    <w:rPr>
      <w:rFonts w:ascii="Arial" w:eastAsia="Arial" w:hAnsi="Arial" w:cs="Arial"/>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0644">
      <w:bodyDiv w:val="1"/>
      <w:marLeft w:val="0"/>
      <w:marRight w:val="0"/>
      <w:marTop w:val="0"/>
      <w:marBottom w:val="0"/>
      <w:divBdr>
        <w:top w:val="none" w:sz="0" w:space="0" w:color="auto"/>
        <w:left w:val="none" w:sz="0" w:space="0" w:color="auto"/>
        <w:bottom w:val="none" w:sz="0" w:space="0" w:color="auto"/>
        <w:right w:val="none" w:sz="0" w:space="0" w:color="auto"/>
      </w:divBdr>
    </w:div>
    <w:div w:id="24642450">
      <w:bodyDiv w:val="1"/>
      <w:marLeft w:val="0"/>
      <w:marRight w:val="0"/>
      <w:marTop w:val="0"/>
      <w:marBottom w:val="0"/>
      <w:divBdr>
        <w:top w:val="none" w:sz="0" w:space="0" w:color="auto"/>
        <w:left w:val="none" w:sz="0" w:space="0" w:color="auto"/>
        <w:bottom w:val="none" w:sz="0" w:space="0" w:color="auto"/>
        <w:right w:val="none" w:sz="0" w:space="0" w:color="auto"/>
      </w:divBdr>
    </w:div>
    <w:div w:id="64687451">
      <w:bodyDiv w:val="1"/>
      <w:marLeft w:val="0"/>
      <w:marRight w:val="0"/>
      <w:marTop w:val="0"/>
      <w:marBottom w:val="0"/>
      <w:divBdr>
        <w:top w:val="none" w:sz="0" w:space="0" w:color="auto"/>
        <w:left w:val="none" w:sz="0" w:space="0" w:color="auto"/>
        <w:bottom w:val="none" w:sz="0" w:space="0" w:color="auto"/>
        <w:right w:val="none" w:sz="0" w:space="0" w:color="auto"/>
      </w:divBdr>
    </w:div>
    <w:div w:id="87193302">
      <w:bodyDiv w:val="1"/>
      <w:marLeft w:val="0"/>
      <w:marRight w:val="0"/>
      <w:marTop w:val="0"/>
      <w:marBottom w:val="0"/>
      <w:divBdr>
        <w:top w:val="none" w:sz="0" w:space="0" w:color="auto"/>
        <w:left w:val="none" w:sz="0" w:space="0" w:color="auto"/>
        <w:bottom w:val="none" w:sz="0" w:space="0" w:color="auto"/>
        <w:right w:val="none" w:sz="0" w:space="0" w:color="auto"/>
      </w:divBdr>
    </w:div>
    <w:div w:id="182135462">
      <w:bodyDiv w:val="1"/>
      <w:marLeft w:val="0"/>
      <w:marRight w:val="0"/>
      <w:marTop w:val="0"/>
      <w:marBottom w:val="0"/>
      <w:divBdr>
        <w:top w:val="none" w:sz="0" w:space="0" w:color="auto"/>
        <w:left w:val="none" w:sz="0" w:space="0" w:color="auto"/>
        <w:bottom w:val="none" w:sz="0" w:space="0" w:color="auto"/>
        <w:right w:val="none" w:sz="0" w:space="0" w:color="auto"/>
      </w:divBdr>
      <w:divsChild>
        <w:div w:id="1856115556">
          <w:marLeft w:val="0"/>
          <w:marRight w:val="0"/>
          <w:marTop w:val="0"/>
          <w:marBottom w:val="0"/>
          <w:divBdr>
            <w:top w:val="none" w:sz="0" w:space="0" w:color="auto"/>
            <w:left w:val="none" w:sz="0" w:space="0" w:color="auto"/>
            <w:bottom w:val="none" w:sz="0" w:space="0" w:color="auto"/>
            <w:right w:val="none" w:sz="0" w:space="0" w:color="auto"/>
          </w:divBdr>
          <w:divsChild>
            <w:div w:id="652413205">
              <w:marLeft w:val="0"/>
              <w:marRight w:val="0"/>
              <w:marTop w:val="0"/>
              <w:marBottom w:val="0"/>
              <w:divBdr>
                <w:top w:val="none" w:sz="0" w:space="0" w:color="auto"/>
                <w:left w:val="none" w:sz="0" w:space="0" w:color="auto"/>
                <w:bottom w:val="none" w:sz="0" w:space="0" w:color="auto"/>
                <w:right w:val="none" w:sz="0" w:space="0" w:color="auto"/>
              </w:divBdr>
              <w:divsChild>
                <w:div w:id="937373066">
                  <w:marLeft w:val="0"/>
                  <w:marRight w:val="0"/>
                  <w:marTop w:val="0"/>
                  <w:marBottom w:val="0"/>
                  <w:divBdr>
                    <w:top w:val="none" w:sz="0" w:space="0" w:color="auto"/>
                    <w:left w:val="none" w:sz="0" w:space="0" w:color="auto"/>
                    <w:bottom w:val="none" w:sz="0" w:space="0" w:color="auto"/>
                    <w:right w:val="none" w:sz="0" w:space="0" w:color="auto"/>
                  </w:divBdr>
                  <w:divsChild>
                    <w:div w:id="1527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5517">
          <w:marLeft w:val="0"/>
          <w:marRight w:val="0"/>
          <w:marTop w:val="0"/>
          <w:marBottom w:val="0"/>
          <w:divBdr>
            <w:top w:val="none" w:sz="0" w:space="0" w:color="auto"/>
            <w:left w:val="none" w:sz="0" w:space="0" w:color="auto"/>
            <w:bottom w:val="none" w:sz="0" w:space="0" w:color="auto"/>
            <w:right w:val="none" w:sz="0" w:space="0" w:color="auto"/>
          </w:divBdr>
          <w:divsChild>
            <w:div w:id="614600979">
              <w:marLeft w:val="0"/>
              <w:marRight w:val="0"/>
              <w:marTop w:val="0"/>
              <w:marBottom w:val="0"/>
              <w:divBdr>
                <w:top w:val="none" w:sz="0" w:space="0" w:color="auto"/>
                <w:left w:val="none" w:sz="0" w:space="0" w:color="auto"/>
                <w:bottom w:val="none" w:sz="0" w:space="0" w:color="auto"/>
                <w:right w:val="none" w:sz="0" w:space="0" w:color="auto"/>
              </w:divBdr>
              <w:divsChild>
                <w:div w:id="181627362">
                  <w:marLeft w:val="0"/>
                  <w:marRight w:val="0"/>
                  <w:marTop w:val="0"/>
                  <w:marBottom w:val="0"/>
                  <w:divBdr>
                    <w:top w:val="none" w:sz="0" w:space="0" w:color="auto"/>
                    <w:left w:val="none" w:sz="0" w:space="0" w:color="auto"/>
                    <w:bottom w:val="none" w:sz="0" w:space="0" w:color="auto"/>
                    <w:right w:val="none" w:sz="0" w:space="0" w:color="auto"/>
                  </w:divBdr>
                  <w:divsChild>
                    <w:div w:id="159504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25083">
      <w:bodyDiv w:val="1"/>
      <w:marLeft w:val="0"/>
      <w:marRight w:val="0"/>
      <w:marTop w:val="0"/>
      <w:marBottom w:val="0"/>
      <w:divBdr>
        <w:top w:val="none" w:sz="0" w:space="0" w:color="auto"/>
        <w:left w:val="none" w:sz="0" w:space="0" w:color="auto"/>
        <w:bottom w:val="none" w:sz="0" w:space="0" w:color="auto"/>
        <w:right w:val="none" w:sz="0" w:space="0" w:color="auto"/>
      </w:divBdr>
    </w:div>
    <w:div w:id="234626200">
      <w:bodyDiv w:val="1"/>
      <w:marLeft w:val="0"/>
      <w:marRight w:val="0"/>
      <w:marTop w:val="0"/>
      <w:marBottom w:val="0"/>
      <w:divBdr>
        <w:top w:val="none" w:sz="0" w:space="0" w:color="auto"/>
        <w:left w:val="none" w:sz="0" w:space="0" w:color="auto"/>
        <w:bottom w:val="none" w:sz="0" w:space="0" w:color="auto"/>
        <w:right w:val="none" w:sz="0" w:space="0" w:color="auto"/>
      </w:divBdr>
    </w:div>
    <w:div w:id="275793960">
      <w:bodyDiv w:val="1"/>
      <w:marLeft w:val="0"/>
      <w:marRight w:val="0"/>
      <w:marTop w:val="0"/>
      <w:marBottom w:val="0"/>
      <w:divBdr>
        <w:top w:val="none" w:sz="0" w:space="0" w:color="auto"/>
        <w:left w:val="none" w:sz="0" w:space="0" w:color="auto"/>
        <w:bottom w:val="none" w:sz="0" w:space="0" w:color="auto"/>
        <w:right w:val="none" w:sz="0" w:space="0" w:color="auto"/>
      </w:divBdr>
    </w:div>
    <w:div w:id="297228120">
      <w:bodyDiv w:val="1"/>
      <w:marLeft w:val="0"/>
      <w:marRight w:val="0"/>
      <w:marTop w:val="0"/>
      <w:marBottom w:val="0"/>
      <w:divBdr>
        <w:top w:val="none" w:sz="0" w:space="0" w:color="auto"/>
        <w:left w:val="none" w:sz="0" w:space="0" w:color="auto"/>
        <w:bottom w:val="none" w:sz="0" w:space="0" w:color="auto"/>
        <w:right w:val="none" w:sz="0" w:space="0" w:color="auto"/>
      </w:divBdr>
    </w:div>
    <w:div w:id="366610211">
      <w:bodyDiv w:val="1"/>
      <w:marLeft w:val="0"/>
      <w:marRight w:val="0"/>
      <w:marTop w:val="0"/>
      <w:marBottom w:val="0"/>
      <w:divBdr>
        <w:top w:val="none" w:sz="0" w:space="0" w:color="auto"/>
        <w:left w:val="none" w:sz="0" w:space="0" w:color="auto"/>
        <w:bottom w:val="none" w:sz="0" w:space="0" w:color="auto"/>
        <w:right w:val="none" w:sz="0" w:space="0" w:color="auto"/>
      </w:divBdr>
    </w:div>
    <w:div w:id="383910578">
      <w:bodyDiv w:val="1"/>
      <w:marLeft w:val="0"/>
      <w:marRight w:val="0"/>
      <w:marTop w:val="0"/>
      <w:marBottom w:val="0"/>
      <w:divBdr>
        <w:top w:val="none" w:sz="0" w:space="0" w:color="auto"/>
        <w:left w:val="none" w:sz="0" w:space="0" w:color="auto"/>
        <w:bottom w:val="none" w:sz="0" w:space="0" w:color="auto"/>
        <w:right w:val="none" w:sz="0" w:space="0" w:color="auto"/>
      </w:divBdr>
    </w:div>
    <w:div w:id="419564594">
      <w:bodyDiv w:val="1"/>
      <w:marLeft w:val="0"/>
      <w:marRight w:val="0"/>
      <w:marTop w:val="0"/>
      <w:marBottom w:val="0"/>
      <w:divBdr>
        <w:top w:val="none" w:sz="0" w:space="0" w:color="auto"/>
        <w:left w:val="none" w:sz="0" w:space="0" w:color="auto"/>
        <w:bottom w:val="none" w:sz="0" w:space="0" w:color="auto"/>
        <w:right w:val="none" w:sz="0" w:space="0" w:color="auto"/>
      </w:divBdr>
    </w:div>
    <w:div w:id="429084236">
      <w:bodyDiv w:val="1"/>
      <w:marLeft w:val="0"/>
      <w:marRight w:val="0"/>
      <w:marTop w:val="0"/>
      <w:marBottom w:val="0"/>
      <w:divBdr>
        <w:top w:val="none" w:sz="0" w:space="0" w:color="auto"/>
        <w:left w:val="none" w:sz="0" w:space="0" w:color="auto"/>
        <w:bottom w:val="none" w:sz="0" w:space="0" w:color="auto"/>
        <w:right w:val="none" w:sz="0" w:space="0" w:color="auto"/>
      </w:divBdr>
    </w:div>
    <w:div w:id="452747846">
      <w:bodyDiv w:val="1"/>
      <w:marLeft w:val="0"/>
      <w:marRight w:val="0"/>
      <w:marTop w:val="0"/>
      <w:marBottom w:val="0"/>
      <w:divBdr>
        <w:top w:val="none" w:sz="0" w:space="0" w:color="auto"/>
        <w:left w:val="none" w:sz="0" w:space="0" w:color="auto"/>
        <w:bottom w:val="none" w:sz="0" w:space="0" w:color="auto"/>
        <w:right w:val="none" w:sz="0" w:space="0" w:color="auto"/>
      </w:divBdr>
    </w:div>
    <w:div w:id="455486139">
      <w:bodyDiv w:val="1"/>
      <w:marLeft w:val="0"/>
      <w:marRight w:val="0"/>
      <w:marTop w:val="0"/>
      <w:marBottom w:val="0"/>
      <w:divBdr>
        <w:top w:val="none" w:sz="0" w:space="0" w:color="auto"/>
        <w:left w:val="none" w:sz="0" w:space="0" w:color="auto"/>
        <w:bottom w:val="none" w:sz="0" w:space="0" w:color="auto"/>
        <w:right w:val="none" w:sz="0" w:space="0" w:color="auto"/>
      </w:divBdr>
    </w:div>
    <w:div w:id="455491767">
      <w:bodyDiv w:val="1"/>
      <w:marLeft w:val="0"/>
      <w:marRight w:val="0"/>
      <w:marTop w:val="0"/>
      <w:marBottom w:val="0"/>
      <w:divBdr>
        <w:top w:val="none" w:sz="0" w:space="0" w:color="auto"/>
        <w:left w:val="none" w:sz="0" w:space="0" w:color="auto"/>
        <w:bottom w:val="none" w:sz="0" w:space="0" w:color="auto"/>
        <w:right w:val="none" w:sz="0" w:space="0" w:color="auto"/>
      </w:divBdr>
    </w:div>
    <w:div w:id="505361782">
      <w:bodyDiv w:val="1"/>
      <w:marLeft w:val="0"/>
      <w:marRight w:val="0"/>
      <w:marTop w:val="0"/>
      <w:marBottom w:val="0"/>
      <w:divBdr>
        <w:top w:val="none" w:sz="0" w:space="0" w:color="auto"/>
        <w:left w:val="none" w:sz="0" w:space="0" w:color="auto"/>
        <w:bottom w:val="none" w:sz="0" w:space="0" w:color="auto"/>
        <w:right w:val="none" w:sz="0" w:space="0" w:color="auto"/>
      </w:divBdr>
    </w:div>
    <w:div w:id="547303678">
      <w:bodyDiv w:val="1"/>
      <w:marLeft w:val="0"/>
      <w:marRight w:val="0"/>
      <w:marTop w:val="0"/>
      <w:marBottom w:val="0"/>
      <w:divBdr>
        <w:top w:val="none" w:sz="0" w:space="0" w:color="auto"/>
        <w:left w:val="none" w:sz="0" w:space="0" w:color="auto"/>
        <w:bottom w:val="none" w:sz="0" w:space="0" w:color="auto"/>
        <w:right w:val="none" w:sz="0" w:space="0" w:color="auto"/>
      </w:divBdr>
    </w:div>
    <w:div w:id="550533483">
      <w:bodyDiv w:val="1"/>
      <w:marLeft w:val="0"/>
      <w:marRight w:val="0"/>
      <w:marTop w:val="0"/>
      <w:marBottom w:val="0"/>
      <w:divBdr>
        <w:top w:val="none" w:sz="0" w:space="0" w:color="auto"/>
        <w:left w:val="none" w:sz="0" w:space="0" w:color="auto"/>
        <w:bottom w:val="none" w:sz="0" w:space="0" w:color="auto"/>
        <w:right w:val="none" w:sz="0" w:space="0" w:color="auto"/>
      </w:divBdr>
    </w:div>
    <w:div w:id="552615453">
      <w:bodyDiv w:val="1"/>
      <w:marLeft w:val="0"/>
      <w:marRight w:val="0"/>
      <w:marTop w:val="0"/>
      <w:marBottom w:val="0"/>
      <w:divBdr>
        <w:top w:val="none" w:sz="0" w:space="0" w:color="auto"/>
        <w:left w:val="none" w:sz="0" w:space="0" w:color="auto"/>
        <w:bottom w:val="none" w:sz="0" w:space="0" w:color="auto"/>
        <w:right w:val="none" w:sz="0" w:space="0" w:color="auto"/>
      </w:divBdr>
      <w:divsChild>
        <w:div w:id="1738939568">
          <w:marLeft w:val="0"/>
          <w:marRight w:val="0"/>
          <w:marTop w:val="0"/>
          <w:marBottom w:val="0"/>
          <w:divBdr>
            <w:top w:val="none" w:sz="0" w:space="0" w:color="auto"/>
            <w:left w:val="none" w:sz="0" w:space="0" w:color="auto"/>
            <w:bottom w:val="none" w:sz="0" w:space="0" w:color="auto"/>
            <w:right w:val="none" w:sz="0" w:space="0" w:color="auto"/>
          </w:divBdr>
          <w:divsChild>
            <w:div w:id="203373198">
              <w:marLeft w:val="0"/>
              <w:marRight w:val="0"/>
              <w:marTop w:val="0"/>
              <w:marBottom w:val="0"/>
              <w:divBdr>
                <w:top w:val="none" w:sz="0" w:space="0" w:color="auto"/>
                <w:left w:val="none" w:sz="0" w:space="0" w:color="auto"/>
                <w:bottom w:val="none" w:sz="0" w:space="0" w:color="auto"/>
                <w:right w:val="none" w:sz="0" w:space="0" w:color="auto"/>
              </w:divBdr>
              <w:divsChild>
                <w:div w:id="717901012">
                  <w:marLeft w:val="0"/>
                  <w:marRight w:val="0"/>
                  <w:marTop w:val="0"/>
                  <w:marBottom w:val="0"/>
                  <w:divBdr>
                    <w:top w:val="none" w:sz="0" w:space="0" w:color="auto"/>
                    <w:left w:val="none" w:sz="0" w:space="0" w:color="auto"/>
                    <w:bottom w:val="none" w:sz="0" w:space="0" w:color="auto"/>
                    <w:right w:val="none" w:sz="0" w:space="0" w:color="auto"/>
                  </w:divBdr>
                  <w:divsChild>
                    <w:div w:id="48728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049326">
          <w:marLeft w:val="0"/>
          <w:marRight w:val="0"/>
          <w:marTop w:val="0"/>
          <w:marBottom w:val="0"/>
          <w:divBdr>
            <w:top w:val="none" w:sz="0" w:space="0" w:color="auto"/>
            <w:left w:val="none" w:sz="0" w:space="0" w:color="auto"/>
            <w:bottom w:val="none" w:sz="0" w:space="0" w:color="auto"/>
            <w:right w:val="none" w:sz="0" w:space="0" w:color="auto"/>
          </w:divBdr>
          <w:divsChild>
            <w:div w:id="2063627014">
              <w:marLeft w:val="0"/>
              <w:marRight w:val="0"/>
              <w:marTop w:val="0"/>
              <w:marBottom w:val="0"/>
              <w:divBdr>
                <w:top w:val="none" w:sz="0" w:space="0" w:color="auto"/>
                <w:left w:val="none" w:sz="0" w:space="0" w:color="auto"/>
                <w:bottom w:val="none" w:sz="0" w:space="0" w:color="auto"/>
                <w:right w:val="none" w:sz="0" w:space="0" w:color="auto"/>
              </w:divBdr>
              <w:divsChild>
                <w:div w:id="1580476849">
                  <w:marLeft w:val="0"/>
                  <w:marRight w:val="0"/>
                  <w:marTop w:val="0"/>
                  <w:marBottom w:val="0"/>
                  <w:divBdr>
                    <w:top w:val="none" w:sz="0" w:space="0" w:color="auto"/>
                    <w:left w:val="none" w:sz="0" w:space="0" w:color="auto"/>
                    <w:bottom w:val="none" w:sz="0" w:space="0" w:color="auto"/>
                    <w:right w:val="none" w:sz="0" w:space="0" w:color="auto"/>
                  </w:divBdr>
                  <w:divsChild>
                    <w:div w:id="7202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0941">
      <w:bodyDiv w:val="1"/>
      <w:marLeft w:val="0"/>
      <w:marRight w:val="0"/>
      <w:marTop w:val="0"/>
      <w:marBottom w:val="0"/>
      <w:divBdr>
        <w:top w:val="none" w:sz="0" w:space="0" w:color="auto"/>
        <w:left w:val="none" w:sz="0" w:space="0" w:color="auto"/>
        <w:bottom w:val="none" w:sz="0" w:space="0" w:color="auto"/>
        <w:right w:val="none" w:sz="0" w:space="0" w:color="auto"/>
      </w:divBdr>
    </w:div>
    <w:div w:id="626353814">
      <w:bodyDiv w:val="1"/>
      <w:marLeft w:val="0"/>
      <w:marRight w:val="0"/>
      <w:marTop w:val="0"/>
      <w:marBottom w:val="0"/>
      <w:divBdr>
        <w:top w:val="none" w:sz="0" w:space="0" w:color="auto"/>
        <w:left w:val="none" w:sz="0" w:space="0" w:color="auto"/>
        <w:bottom w:val="none" w:sz="0" w:space="0" w:color="auto"/>
        <w:right w:val="none" w:sz="0" w:space="0" w:color="auto"/>
      </w:divBdr>
    </w:div>
    <w:div w:id="672999022">
      <w:bodyDiv w:val="1"/>
      <w:marLeft w:val="0"/>
      <w:marRight w:val="0"/>
      <w:marTop w:val="0"/>
      <w:marBottom w:val="0"/>
      <w:divBdr>
        <w:top w:val="none" w:sz="0" w:space="0" w:color="auto"/>
        <w:left w:val="none" w:sz="0" w:space="0" w:color="auto"/>
        <w:bottom w:val="none" w:sz="0" w:space="0" w:color="auto"/>
        <w:right w:val="none" w:sz="0" w:space="0" w:color="auto"/>
      </w:divBdr>
    </w:div>
    <w:div w:id="695808368">
      <w:bodyDiv w:val="1"/>
      <w:marLeft w:val="0"/>
      <w:marRight w:val="0"/>
      <w:marTop w:val="0"/>
      <w:marBottom w:val="0"/>
      <w:divBdr>
        <w:top w:val="none" w:sz="0" w:space="0" w:color="auto"/>
        <w:left w:val="none" w:sz="0" w:space="0" w:color="auto"/>
        <w:bottom w:val="none" w:sz="0" w:space="0" w:color="auto"/>
        <w:right w:val="none" w:sz="0" w:space="0" w:color="auto"/>
      </w:divBdr>
    </w:div>
    <w:div w:id="703211368">
      <w:bodyDiv w:val="1"/>
      <w:marLeft w:val="0"/>
      <w:marRight w:val="0"/>
      <w:marTop w:val="0"/>
      <w:marBottom w:val="0"/>
      <w:divBdr>
        <w:top w:val="none" w:sz="0" w:space="0" w:color="auto"/>
        <w:left w:val="none" w:sz="0" w:space="0" w:color="auto"/>
        <w:bottom w:val="none" w:sz="0" w:space="0" w:color="auto"/>
        <w:right w:val="none" w:sz="0" w:space="0" w:color="auto"/>
      </w:divBdr>
    </w:div>
    <w:div w:id="774444307">
      <w:bodyDiv w:val="1"/>
      <w:marLeft w:val="0"/>
      <w:marRight w:val="0"/>
      <w:marTop w:val="0"/>
      <w:marBottom w:val="0"/>
      <w:divBdr>
        <w:top w:val="none" w:sz="0" w:space="0" w:color="auto"/>
        <w:left w:val="none" w:sz="0" w:space="0" w:color="auto"/>
        <w:bottom w:val="none" w:sz="0" w:space="0" w:color="auto"/>
        <w:right w:val="none" w:sz="0" w:space="0" w:color="auto"/>
      </w:divBdr>
    </w:div>
    <w:div w:id="829948736">
      <w:bodyDiv w:val="1"/>
      <w:marLeft w:val="0"/>
      <w:marRight w:val="0"/>
      <w:marTop w:val="0"/>
      <w:marBottom w:val="0"/>
      <w:divBdr>
        <w:top w:val="none" w:sz="0" w:space="0" w:color="auto"/>
        <w:left w:val="none" w:sz="0" w:space="0" w:color="auto"/>
        <w:bottom w:val="none" w:sz="0" w:space="0" w:color="auto"/>
        <w:right w:val="none" w:sz="0" w:space="0" w:color="auto"/>
      </w:divBdr>
    </w:div>
    <w:div w:id="873035817">
      <w:bodyDiv w:val="1"/>
      <w:marLeft w:val="0"/>
      <w:marRight w:val="0"/>
      <w:marTop w:val="0"/>
      <w:marBottom w:val="0"/>
      <w:divBdr>
        <w:top w:val="none" w:sz="0" w:space="0" w:color="auto"/>
        <w:left w:val="none" w:sz="0" w:space="0" w:color="auto"/>
        <w:bottom w:val="none" w:sz="0" w:space="0" w:color="auto"/>
        <w:right w:val="none" w:sz="0" w:space="0" w:color="auto"/>
      </w:divBdr>
    </w:div>
    <w:div w:id="887690359">
      <w:bodyDiv w:val="1"/>
      <w:marLeft w:val="0"/>
      <w:marRight w:val="0"/>
      <w:marTop w:val="0"/>
      <w:marBottom w:val="0"/>
      <w:divBdr>
        <w:top w:val="none" w:sz="0" w:space="0" w:color="auto"/>
        <w:left w:val="none" w:sz="0" w:space="0" w:color="auto"/>
        <w:bottom w:val="none" w:sz="0" w:space="0" w:color="auto"/>
        <w:right w:val="none" w:sz="0" w:space="0" w:color="auto"/>
      </w:divBdr>
    </w:div>
    <w:div w:id="931401256">
      <w:bodyDiv w:val="1"/>
      <w:marLeft w:val="0"/>
      <w:marRight w:val="0"/>
      <w:marTop w:val="0"/>
      <w:marBottom w:val="0"/>
      <w:divBdr>
        <w:top w:val="none" w:sz="0" w:space="0" w:color="auto"/>
        <w:left w:val="none" w:sz="0" w:space="0" w:color="auto"/>
        <w:bottom w:val="none" w:sz="0" w:space="0" w:color="auto"/>
        <w:right w:val="none" w:sz="0" w:space="0" w:color="auto"/>
      </w:divBdr>
    </w:div>
    <w:div w:id="957833614">
      <w:bodyDiv w:val="1"/>
      <w:marLeft w:val="0"/>
      <w:marRight w:val="0"/>
      <w:marTop w:val="0"/>
      <w:marBottom w:val="0"/>
      <w:divBdr>
        <w:top w:val="none" w:sz="0" w:space="0" w:color="auto"/>
        <w:left w:val="none" w:sz="0" w:space="0" w:color="auto"/>
        <w:bottom w:val="none" w:sz="0" w:space="0" w:color="auto"/>
        <w:right w:val="none" w:sz="0" w:space="0" w:color="auto"/>
      </w:divBdr>
    </w:div>
    <w:div w:id="960186002">
      <w:bodyDiv w:val="1"/>
      <w:marLeft w:val="0"/>
      <w:marRight w:val="0"/>
      <w:marTop w:val="0"/>
      <w:marBottom w:val="0"/>
      <w:divBdr>
        <w:top w:val="none" w:sz="0" w:space="0" w:color="auto"/>
        <w:left w:val="none" w:sz="0" w:space="0" w:color="auto"/>
        <w:bottom w:val="none" w:sz="0" w:space="0" w:color="auto"/>
        <w:right w:val="none" w:sz="0" w:space="0" w:color="auto"/>
      </w:divBdr>
    </w:div>
    <w:div w:id="975840900">
      <w:bodyDiv w:val="1"/>
      <w:marLeft w:val="0"/>
      <w:marRight w:val="0"/>
      <w:marTop w:val="0"/>
      <w:marBottom w:val="0"/>
      <w:divBdr>
        <w:top w:val="none" w:sz="0" w:space="0" w:color="auto"/>
        <w:left w:val="none" w:sz="0" w:space="0" w:color="auto"/>
        <w:bottom w:val="none" w:sz="0" w:space="0" w:color="auto"/>
        <w:right w:val="none" w:sz="0" w:space="0" w:color="auto"/>
      </w:divBdr>
    </w:div>
    <w:div w:id="978917987">
      <w:bodyDiv w:val="1"/>
      <w:marLeft w:val="0"/>
      <w:marRight w:val="0"/>
      <w:marTop w:val="0"/>
      <w:marBottom w:val="0"/>
      <w:divBdr>
        <w:top w:val="none" w:sz="0" w:space="0" w:color="auto"/>
        <w:left w:val="none" w:sz="0" w:space="0" w:color="auto"/>
        <w:bottom w:val="none" w:sz="0" w:space="0" w:color="auto"/>
        <w:right w:val="none" w:sz="0" w:space="0" w:color="auto"/>
      </w:divBdr>
    </w:div>
    <w:div w:id="993069444">
      <w:bodyDiv w:val="1"/>
      <w:marLeft w:val="0"/>
      <w:marRight w:val="0"/>
      <w:marTop w:val="0"/>
      <w:marBottom w:val="0"/>
      <w:divBdr>
        <w:top w:val="none" w:sz="0" w:space="0" w:color="auto"/>
        <w:left w:val="none" w:sz="0" w:space="0" w:color="auto"/>
        <w:bottom w:val="none" w:sz="0" w:space="0" w:color="auto"/>
        <w:right w:val="none" w:sz="0" w:space="0" w:color="auto"/>
      </w:divBdr>
    </w:div>
    <w:div w:id="1001736784">
      <w:bodyDiv w:val="1"/>
      <w:marLeft w:val="0"/>
      <w:marRight w:val="0"/>
      <w:marTop w:val="0"/>
      <w:marBottom w:val="0"/>
      <w:divBdr>
        <w:top w:val="none" w:sz="0" w:space="0" w:color="auto"/>
        <w:left w:val="none" w:sz="0" w:space="0" w:color="auto"/>
        <w:bottom w:val="none" w:sz="0" w:space="0" w:color="auto"/>
        <w:right w:val="none" w:sz="0" w:space="0" w:color="auto"/>
      </w:divBdr>
    </w:div>
    <w:div w:id="1025640264">
      <w:bodyDiv w:val="1"/>
      <w:marLeft w:val="0"/>
      <w:marRight w:val="0"/>
      <w:marTop w:val="0"/>
      <w:marBottom w:val="0"/>
      <w:divBdr>
        <w:top w:val="none" w:sz="0" w:space="0" w:color="auto"/>
        <w:left w:val="none" w:sz="0" w:space="0" w:color="auto"/>
        <w:bottom w:val="none" w:sz="0" w:space="0" w:color="auto"/>
        <w:right w:val="none" w:sz="0" w:space="0" w:color="auto"/>
      </w:divBdr>
    </w:div>
    <w:div w:id="1092092550">
      <w:bodyDiv w:val="1"/>
      <w:marLeft w:val="0"/>
      <w:marRight w:val="0"/>
      <w:marTop w:val="0"/>
      <w:marBottom w:val="0"/>
      <w:divBdr>
        <w:top w:val="none" w:sz="0" w:space="0" w:color="auto"/>
        <w:left w:val="none" w:sz="0" w:space="0" w:color="auto"/>
        <w:bottom w:val="none" w:sz="0" w:space="0" w:color="auto"/>
        <w:right w:val="none" w:sz="0" w:space="0" w:color="auto"/>
      </w:divBdr>
    </w:div>
    <w:div w:id="1118371884">
      <w:bodyDiv w:val="1"/>
      <w:marLeft w:val="0"/>
      <w:marRight w:val="0"/>
      <w:marTop w:val="0"/>
      <w:marBottom w:val="0"/>
      <w:divBdr>
        <w:top w:val="none" w:sz="0" w:space="0" w:color="auto"/>
        <w:left w:val="none" w:sz="0" w:space="0" w:color="auto"/>
        <w:bottom w:val="none" w:sz="0" w:space="0" w:color="auto"/>
        <w:right w:val="none" w:sz="0" w:space="0" w:color="auto"/>
      </w:divBdr>
    </w:div>
    <w:div w:id="1125079311">
      <w:bodyDiv w:val="1"/>
      <w:marLeft w:val="0"/>
      <w:marRight w:val="0"/>
      <w:marTop w:val="0"/>
      <w:marBottom w:val="0"/>
      <w:divBdr>
        <w:top w:val="none" w:sz="0" w:space="0" w:color="auto"/>
        <w:left w:val="none" w:sz="0" w:space="0" w:color="auto"/>
        <w:bottom w:val="none" w:sz="0" w:space="0" w:color="auto"/>
        <w:right w:val="none" w:sz="0" w:space="0" w:color="auto"/>
      </w:divBdr>
    </w:div>
    <w:div w:id="1133908628">
      <w:bodyDiv w:val="1"/>
      <w:marLeft w:val="0"/>
      <w:marRight w:val="0"/>
      <w:marTop w:val="0"/>
      <w:marBottom w:val="0"/>
      <w:divBdr>
        <w:top w:val="none" w:sz="0" w:space="0" w:color="auto"/>
        <w:left w:val="none" w:sz="0" w:space="0" w:color="auto"/>
        <w:bottom w:val="none" w:sz="0" w:space="0" w:color="auto"/>
        <w:right w:val="none" w:sz="0" w:space="0" w:color="auto"/>
      </w:divBdr>
    </w:div>
    <w:div w:id="1172792731">
      <w:bodyDiv w:val="1"/>
      <w:marLeft w:val="0"/>
      <w:marRight w:val="0"/>
      <w:marTop w:val="0"/>
      <w:marBottom w:val="0"/>
      <w:divBdr>
        <w:top w:val="none" w:sz="0" w:space="0" w:color="auto"/>
        <w:left w:val="none" w:sz="0" w:space="0" w:color="auto"/>
        <w:bottom w:val="none" w:sz="0" w:space="0" w:color="auto"/>
        <w:right w:val="none" w:sz="0" w:space="0" w:color="auto"/>
      </w:divBdr>
    </w:div>
    <w:div w:id="1187478319">
      <w:bodyDiv w:val="1"/>
      <w:marLeft w:val="0"/>
      <w:marRight w:val="0"/>
      <w:marTop w:val="0"/>
      <w:marBottom w:val="0"/>
      <w:divBdr>
        <w:top w:val="none" w:sz="0" w:space="0" w:color="auto"/>
        <w:left w:val="none" w:sz="0" w:space="0" w:color="auto"/>
        <w:bottom w:val="none" w:sz="0" w:space="0" w:color="auto"/>
        <w:right w:val="none" w:sz="0" w:space="0" w:color="auto"/>
      </w:divBdr>
    </w:div>
    <w:div w:id="1256666687">
      <w:bodyDiv w:val="1"/>
      <w:marLeft w:val="0"/>
      <w:marRight w:val="0"/>
      <w:marTop w:val="0"/>
      <w:marBottom w:val="0"/>
      <w:divBdr>
        <w:top w:val="none" w:sz="0" w:space="0" w:color="auto"/>
        <w:left w:val="none" w:sz="0" w:space="0" w:color="auto"/>
        <w:bottom w:val="none" w:sz="0" w:space="0" w:color="auto"/>
        <w:right w:val="none" w:sz="0" w:space="0" w:color="auto"/>
      </w:divBdr>
    </w:div>
    <w:div w:id="1310288245">
      <w:bodyDiv w:val="1"/>
      <w:marLeft w:val="0"/>
      <w:marRight w:val="0"/>
      <w:marTop w:val="0"/>
      <w:marBottom w:val="0"/>
      <w:divBdr>
        <w:top w:val="none" w:sz="0" w:space="0" w:color="auto"/>
        <w:left w:val="none" w:sz="0" w:space="0" w:color="auto"/>
        <w:bottom w:val="none" w:sz="0" w:space="0" w:color="auto"/>
        <w:right w:val="none" w:sz="0" w:space="0" w:color="auto"/>
      </w:divBdr>
    </w:div>
    <w:div w:id="1311524562">
      <w:bodyDiv w:val="1"/>
      <w:marLeft w:val="0"/>
      <w:marRight w:val="0"/>
      <w:marTop w:val="0"/>
      <w:marBottom w:val="0"/>
      <w:divBdr>
        <w:top w:val="none" w:sz="0" w:space="0" w:color="auto"/>
        <w:left w:val="none" w:sz="0" w:space="0" w:color="auto"/>
        <w:bottom w:val="none" w:sz="0" w:space="0" w:color="auto"/>
        <w:right w:val="none" w:sz="0" w:space="0" w:color="auto"/>
      </w:divBdr>
    </w:div>
    <w:div w:id="1321419526">
      <w:bodyDiv w:val="1"/>
      <w:marLeft w:val="0"/>
      <w:marRight w:val="0"/>
      <w:marTop w:val="0"/>
      <w:marBottom w:val="0"/>
      <w:divBdr>
        <w:top w:val="none" w:sz="0" w:space="0" w:color="auto"/>
        <w:left w:val="none" w:sz="0" w:space="0" w:color="auto"/>
        <w:bottom w:val="none" w:sz="0" w:space="0" w:color="auto"/>
        <w:right w:val="none" w:sz="0" w:space="0" w:color="auto"/>
      </w:divBdr>
    </w:div>
    <w:div w:id="1345862891">
      <w:bodyDiv w:val="1"/>
      <w:marLeft w:val="0"/>
      <w:marRight w:val="0"/>
      <w:marTop w:val="0"/>
      <w:marBottom w:val="0"/>
      <w:divBdr>
        <w:top w:val="none" w:sz="0" w:space="0" w:color="auto"/>
        <w:left w:val="none" w:sz="0" w:space="0" w:color="auto"/>
        <w:bottom w:val="none" w:sz="0" w:space="0" w:color="auto"/>
        <w:right w:val="none" w:sz="0" w:space="0" w:color="auto"/>
      </w:divBdr>
    </w:div>
    <w:div w:id="1348169588">
      <w:bodyDiv w:val="1"/>
      <w:marLeft w:val="0"/>
      <w:marRight w:val="0"/>
      <w:marTop w:val="0"/>
      <w:marBottom w:val="0"/>
      <w:divBdr>
        <w:top w:val="none" w:sz="0" w:space="0" w:color="auto"/>
        <w:left w:val="none" w:sz="0" w:space="0" w:color="auto"/>
        <w:bottom w:val="none" w:sz="0" w:space="0" w:color="auto"/>
        <w:right w:val="none" w:sz="0" w:space="0" w:color="auto"/>
      </w:divBdr>
    </w:div>
    <w:div w:id="1358312933">
      <w:bodyDiv w:val="1"/>
      <w:marLeft w:val="0"/>
      <w:marRight w:val="0"/>
      <w:marTop w:val="0"/>
      <w:marBottom w:val="0"/>
      <w:divBdr>
        <w:top w:val="none" w:sz="0" w:space="0" w:color="auto"/>
        <w:left w:val="none" w:sz="0" w:space="0" w:color="auto"/>
        <w:bottom w:val="none" w:sz="0" w:space="0" w:color="auto"/>
        <w:right w:val="none" w:sz="0" w:space="0" w:color="auto"/>
      </w:divBdr>
    </w:div>
    <w:div w:id="1401560983">
      <w:bodyDiv w:val="1"/>
      <w:marLeft w:val="0"/>
      <w:marRight w:val="0"/>
      <w:marTop w:val="0"/>
      <w:marBottom w:val="0"/>
      <w:divBdr>
        <w:top w:val="none" w:sz="0" w:space="0" w:color="auto"/>
        <w:left w:val="none" w:sz="0" w:space="0" w:color="auto"/>
        <w:bottom w:val="none" w:sz="0" w:space="0" w:color="auto"/>
        <w:right w:val="none" w:sz="0" w:space="0" w:color="auto"/>
      </w:divBdr>
    </w:div>
    <w:div w:id="1416241858">
      <w:bodyDiv w:val="1"/>
      <w:marLeft w:val="0"/>
      <w:marRight w:val="0"/>
      <w:marTop w:val="0"/>
      <w:marBottom w:val="0"/>
      <w:divBdr>
        <w:top w:val="none" w:sz="0" w:space="0" w:color="auto"/>
        <w:left w:val="none" w:sz="0" w:space="0" w:color="auto"/>
        <w:bottom w:val="none" w:sz="0" w:space="0" w:color="auto"/>
        <w:right w:val="none" w:sz="0" w:space="0" w:color="auto"/>
      </w:divBdr>
    </w:div>
    <w:div w:id="1461147342">
      <w:bodyDiv w:val="1"/>
      <w:marLeft w:val="0"/>
      <w:marRight w:val="0"/>
      <w:marTop w:val="0"/>
      <w:marBottom w:val="0"/>
      <w:divBdr>
        <w:top w:val="none" w:sz="0" w:space="0" w:color="auto"/>
        <w:left w:val="none" w:sz="0" w:space="0" w:color="auto"/>
        <w:bottom w:val="none" w:sz="0" w:space="0" w:color="auto"/>
        <w:right w:val="none" w:sz="0" w:space="0" w:color="auto"/>
      </w:divBdr>
    </w:div>
    <w:div w:id="1466124993">
      <w:bodyDiv w:val="1"/>
      <w:marLeft w:val="0"/>
      <w:marRight w:val="0"/>
      <w:marTop w:val="0"/>
      <w:marBottom w:val="0"/>
      <w:divBdr>
        <w:top w:val="none" w:sz="0" w:space="0" w:color="auto"/>
        <w:left w:val="none" w:sz="0" w:space="0" w:color="auto"/>
        <w:bottom w:val="none" w:sz="0" w:space="0" w:color="auto"/>
        <w:right w:val="none" w:sz="0" w:space="0" w:color="auto"/>
      </w:divBdr>
    </w:div>
    <w:div w:id="1492521170">
      <w:bodyDiv w:val="1"/>
      <w:marLeft w:val="0"/>
      <w:marRight w:val="0"/>
      <w:marTop w:val="0"/>
      <w:marBottom w:val="0"/>
      <w:divBdr>
        <w:top w:val="none" w:sz="0" w:space="0" w:color="auto"/>
        <w:left w:val="none" w:sz="0" w:space="0" w:color="auto"/>
        <w:bottom w:val="none" w:sz="0" w:space="0" w:color="auto"/>
        <w:right w:val="none" w:sz="0" w:space="0" w:color="auto"/>
      </w:divBdr>
    </w:div>
    <w:div w:id="1493132590">
      <w:bodyDiv w:val="1"/>
      <w:marLeft w:val="0"/>
      <w:marRight w:val="0"/>
      <w:marTop w:val="0"/>
      <w:marBottom w:val="0"/>
      <w:divBdr>
        <w:top w:val="none" w:sz="0" w:space="0" w:color="auto"/>
        <w:left w:val="none" w:sz="0" w:space="0" w:color="auto"/>
        <w:bottom w:val="none" w:sz="0" w:space="0" w:color="auto"/>
        <w:right w:val="none" w:sz="0" w:space="0" w:color="auto"/>
      </w:divBdr>
    </w:div>
    <w:div w:id="1529952902">
      <w:bodyDiv w:val="1"/>
      <w:marLeft w:val="0"/>
      <w:marRight w:val="0"/>
      <w:marTop w:val="0"/>
      <w:marBottom w:val="0"/>
      <w:divBdr>
        <w:top w:val="none" w:sz="0" w:space="0" w:color="auto"/>
        <w:left w:val="none" w:sz="0" w:space="0" w:color="auto"/>
        <w:bottom w:val="none" w:sz="0" w:space="0" w:color="auto"/>
        <w:right w:val="none" w:sz="0" w:space="0" w:color="auto"/>
      </w:divBdr>
    </w:div>
    <w:div w:id="1562910539">
      <w:bodyDiv w:val="1"/>
      <w:marLeft w:val="0"/>
      <w:marRight w:val="0"/>
      <w:marTop w:val="0"/>
      <w:marBottom w:val="0"/>
      <w:divBdr>
        <w:top w:val="none" w:sz="0" w:space="0" w:color="auto"/>
        <w:left w:val="none" w:sz="0" w:space="0" w:color="auto"/>
        <w:bottom w:val="none" w:sz="0" w:space="0" w:color="auto"/>
        <w:right w:val="none" w:sz="0" w:space="0" w:color="auto"/>
      </w:divBdr>
    </w:div>
    <w:div w:id="1740126371">
      <w:bodyDiv w:val="1"/>
      <w:marLeft w:val="0"/>
      <w:marRight w:val="0"/>
      <w:marTop w:val="0"/>
      <w:marBottom w:val="0"/>
      <w:divBdr>
        <w:top w:val="none" w:sz="0" w:space="0" w:color="auto"/>
        <w:left w:val="none" w:sz="0" w:space="0" w:color="auto"/>
        <w:bottom w:val="none" w:sz="0" w:space="0" w:color="auto"/>
        <w:right w:val="none" w:sz="0" w:space="0" w:color="auto"/>
      </w:divBdr>
    </w:div>
    <w:div w:id="1760833396">
      <w:bodyDiv w:val="1"/>
      <w:marLeft w:val="0"/>
      <w:marRight w:val="0"/>
      <w:marTop w:val="0"/>
      <w:marBottom w:val="0"/>
      <w:divBdr>
        <w:top w:val="none" w:sz="0" w:space="0" w:color="auto"/>
        <w:left w:val="none" w:sz="0" w:space="0" w:color="auto"/>
        <w:bottom w:val="none" w:sz="0" w:space="0" w:color="auto"/>
        <w:right w:val="none" w:sz="0" w:space="0" w:color="auto"/>
      </w:divBdr>
    </w:div>
    <w:div w:id="1783450088">
      <w:bodyDiv w:val="1"/>
      <w:marLeft w:val="0"/>
      <w:marRight w:val="0"/>
      <w:marTop w:val="0"/>
      <w:marBottom w:val="0"/>
      <w:divBdr>
        <w:top w:val="none" w:sz="0" w:space="0" w:color="auto"/>
        <w:left w:val="none" w:sz="0" w:space="0" w:color="auto"/>
        <w:bottom w:val="none" w:sz="0" w:space="0" w:color="auto"/>
        <w:right w:val="none" w:sz="0" w:space="0" w:color="auto"/>
      </w:divBdr>
    </w:div>
    <w:div w:id="1824735453">
      <w:bodyDiv w:val="1"/>
      <w:marLeft w:val="0"/>
      <w:marRight w:val="0"/>
      <w:marTop w:val="0"/>
      <w:marBottom w:val="0"/>
      <w:divBdr>
        <w:top w:val="none" w:sz="0" w:space="0" w:color="auto"/>
        <w:left w:val="none" w:sz="0" w:space="0" w:color="auto"/>
        <w:bottom w:val="none" w:sz="0" w:space="0" w:color="auto"/>
        <w:right w:val="none" w:sz="0" w:space="0" w:color="auto"/>
      </w:divBdr>
    </w:div>
    <w:div w:id="1835684743">
      <w:bodyDiv w:val="1"/>
      <w:marLeft w:val="0"/>
      <w:marRight w:val="0"/>
      <w:marTop w:val="0"/>
      <w:marBottom w:val="0"/>
      <w:divBdr>
        <w:top w:val="none" w:sz="0" w:space="0" w:color="auto"/>
        <w:left w:val="none" w:sz="0" w:space="0" w:color="auto"/>
        <w:bottom w:val="none" w:sz="0" w:space="0" w:color="auto"/>
        <w:right w:val="none" w:sz="0" w:space="0" w:color="auto"/>
      </w:divBdr>
    </w:div>
    <w:div w:id="1889804080">
      <w:bodyDiv w:val="1"/>
      <w:marLeft w:val="0"/>
      <w:marRight w:val="0"/>
      <w:marTop w:val="0"/>
      <w:marBottom w:val="0"/>
      <w:divBdr>
        <w:top w:val="none" w:sz="0" w:space="0" w:color="auto"/>
        <w:left w:val="none" w:sz="0" w:space="0" w:color="auto"/>
        <w:bottom w:val="none" w:sz="0" w:space="0" w:color="auto"/>
        <w:right w:val="none" w:sz="0" w:space="0" w:color="auto"/>
      </w:divBdr>
    </w:div>
    <w:div w:id="1936480121">
      <w:bodyDiv w:val="1"/>
      <w:marLeft w:val="0"/>
      <w:marRight w:val="0"/>
      <w:marTop w:val="0"/>
      <w:marBottom w:val="0"/>
      <w:divBdr>
        <w:top w:val="none" w:sz="0" w:space="0" w:color="auto"/>
        <w:left w:val="none" w:sz="0" w:space="0" w:color="auto"/>
        <w:bottom w:val="none" w:sz="0" w:space="0" w:color="auto"/>
        <w:right w:val="none" w:sz="0" w:space="0" w:color="auto"/>
      </w:divBdr>
    </w:div>
    <w:div w:id="1936593997">
      <w:bodyDiv w:val="1"/>
      <w:marLeft w:val="0"/>
      <w:marRight w:val="0"/>
      <w:marTop w:val="0"/>
      <w:marBottom w:val="0"/>
      <w:divBdr>
        <w:top w:val="none" w:sz="0" w:space="0" w:color="auto"/>
        <w:left w:val="none" w:sz="0" w:space="0" w:color="auto"/>
        <w:bottom w:val="none" w:sz="0" w:space="0" w:color="auto"/>
        <w:right w:val="none" w:sz="0" w:space="0" w:color="auto"/>
      </w:divBdr>
    </w:div>
    <w:div w:id="1951353769">
      <w:bodyDiv w:val="1"/>
      <w:marLeft w:val="0"/>
      <w:marRight w:val="0"/>
      <w:marTop w:val="0"/>
      <w:marBottom w:val="0"/>
      <w:divBdr>
        <w:top w:val="none" w:sz="0" w:space="0" w:color="auto"/>
        <w:left w:val="none" w:sz="0" w:space="0" w:color="auto"/>
        <w:bottom w:val="none" w:sz="0" w:space="0" w:color="auto"/>
        <w:right w:val="none" w:sz="0" w:space="0" w:color="auto"/>
      </w:divBdr>
    </w:div>
    <w:div w:id="1961569734">
      <w:bodyDiv w:val="1"/>
      <w:marLeft w:val="0"/>
      <w:marRight w:val="0"/>
      <w:marTop w:val="0"/>
      <w:marBottom w:val="0"/>
      <w:divBdr>
        <w:top w:val="none" w:sz="0" w:space="0" w:color="auto"/>
        <w:left w:val="none" w:sz="0" w:space="0" w:color="auto"/>
        <w:bottom w:val="none" w:sz="0" w:space="0" w:color="auto"/>
        <w:right w:val="none" w:sz="0" w:space="0" w:color="auto"/>
      </w:divBdr>
    </w:div>
    <w:div w:id="1963227514">
      <w:bodyDiv w:val="1"/>
      <w:marLeft w:val="0"/>
      <w:marRight w:val="0"/>
      <w:marTop w:val="0"/>
      <w:marBottom w:val="0"/>
      <w:divBdr>
        <w:top w:val="none" w:sz="0" w:space="0" w:color="auto"/>
        <w:left w:val="none" w:sz="0" w:space="0" w:color="auto"/>
        <w:bottom w:val="none" w:sz="0" w:space="0" w:color="auto"/>
        <w:right w:val="none" w:sz="0" w:space="0" w:color="auto"/>
      </w:divBdr>
    </w:div>
    <w:div w:id="2032606365">
      <w:bodyDiv w:val="1"/>
      <w:marLeft w:val="0"/>
      <w:marRight w:val="0"/>
      <w:marTop w:val="0"/>
      <w:marBottom w:val="0"/>
      <w:divBdr>
        <w:top w:val="none" w:sz="0" w:space="0" w:color="auto"/>
        <w:left w:val="none" w:sz="0" w:space="0" w:color="auto"/>
        <w:bottom w:val="none" w:sz="0" w:space="0" w:color="auto"/>
        <w:right w:val="none" w:sz="0" w:space="0" w:color="auto"/>
      </w:divBdr>
    </w:div>
    <w:div w:id="2051105023">
      <w:bodyDiv w:val="1"/>
      <w:marLeft w:val="0"/>
      <w:marRight w:val="0"/>
      <w:marTop w:val="0"/>
      <w:marBottom w:val="0"/>
      <w:divBdr>
        <w:top w:val="none" w:sz="0" w:space="0" w:color="auto"/>
        <w:left w:val="none" w:sz="0" w:space="0" w:color="auto"/>
        <w:bottom w:val="none" w:sz="0" w:space="0" w:color="auto"/>
        <w:right w:val="none" w:sz="0" w:space="0" w:color="auto"/>
      </w:divBdr>
    </w:div>
    <w:div w:id="2084334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oter" Target="foot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9C52D8-C201-4181-956E-E9512A842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33</Pages>
  <Words>5351</Words>
  <Characters>30502</Characters>
  <Application>Microsoft Office Word</Application>
  <DocSecurity>0</DocSecurity>
  <Lines>254</Lines>
  <Paragraphs>71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AR-GE YARDIMI PROJE ÖNERİ BİLGİLERİ (AGY100)</vt:lpstr>
      <vt:lpstr>AR-GE YARDIMI PROJE ÖNERİ BİLGİLERİ (AGY100)</vt:lpstr>
    </vt:vector>
  </TitlesOfParts>
  <Company/>
  <LinksUpToDate>false</LinksUpToDate>
  <CharactersWithSpaces>35782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AR-GE YARDIMI PROJE ÖNERİ BİLGİLERİ (AGY100)</dc:title>
  <dc:creator>ercan.orhan</dc:creator>
  <cp:lastModifiedBy>Ubeyde Acar</cp:lastModifiedBy>
  <cp:revision>6</cp:revision>
  <cp:lastPrinted>2024-09-16T13:39:00Z</cp:lastPrinted>
  <dcterms:created xsi:type="dcterms:W3CDTF">2025-02-24T09:05:00Z</dcterms:created>
  <dcterms:modified xsi:type="dcterms:W3CDTF">2025-03-04T16:04:00Z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2024-07-22T00:00:00Z</vt:filetime>
  </property>
  <property fmtid="{D5CDD505-2E9C-101B-9397-08002B2CF9AE}" pid="3" name="Creator">
    <vt:lpwstr>Microsoft® Word 2016</vt:lpwstr>
  </property>
  <property fmtid="{D5CDD505-2E9C-101B-9397-08002B2CF9AE}" pid="4" name="LastSaved">
    <vt:filetime>2024-07-24T00:00:00Z</vt:filetime>
  </property>
</Properties>
</file>